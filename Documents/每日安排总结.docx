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23976637"/>
        <w:docPartObj>
          <w:docPartGallery w:val="Table of Contents"/>
          <w:docPartUnique/>
        </w:docPartObj>
      </w:sdtPr>
      <w:sdtEndPr>
        <w:rPr>
          <w:b/>
          <w:bCs/>
        </w:rPr>
      </w:sdtEndPr>
      <w:sdtContent>
        <w:p w14:paraId="15183672" w14:textId="77777777" w:rsidR="00BC682E" w:rsidRDefault="00000000">
          <w:pPr>
            <w:pStyle w:val="TOC20"/>
            <w:ind w:firstLine="420"/>
            <w:jc w:val="center"/>
            <w:rPr>
              <w:rFonts w:ascii="宋体" w:eastAsia="宋体" w:hAnsi="宋体"/>
              <w:b/>
              <w:bCs/>
              <w:color w:val="auto"/>
            </w:rPr>
          </w:pPr>
          <w:r>
            <w:rPr>
              <w:rFonts w:ascii="宋体" w:eastAsia="宋体" w:hAnsi="宋体"/>
              <w:b/>
              <w:bCs/>
              <w:color w:val="auto"/>
              <w:lang w:val="zh-CN"/>
            </w:rPr>
            <w:t>目</w:t>
          </w:r>
          <w:r>
            <w:rPr>
              <w:rFonts w:ascii="宋体" w:eastAsia="宋体" w:hAnsi="宋体" w:hint="eastAsia"/>
              <w:b/>
              <w:bCs/>
              <w:color w:val="auto"/>
              <w:lang w:val="zh-CN"/>
            </w:rPr>
            <w:t xml:space="preserve"> </w:t>
          </w:r>
          <w:r>
            <w:rPr>
              <w:rFonts w:ascii="宋体" w:eastAsia="宋体" w:hAnsi="宋体"/>
              <w:b/>
              <w:bCs/>
              <w:color w:val="auto"/>
              <w:lang w:val="zh-CN"/>
            </w:rPr>
            <w:t xml:space="preserve"> 录</w:t>
          </w:r>
        </w:p>
        <w:p w14:paraId="7B647999" w14:textId="05090771" w:rsidR="00391366" w:rsidRDefault="00000000">
          <w:pPr>
            <w:pStyle w:val="TOC1"/>
            <w:tabs>
              <w:tab w:val="right" w:leader="dot" w:pos="8296"/>
            </w:tabs>
            <w:ind w:firstLine="420"/>
            <w:rPr>
              <w:noProof/>
            </w:rPr>
          </w:pPr>
          <w:r>
            <w:fldChar w:fldCharType="begin"/>
          </w:r>
          <w:r>
            <w:instrText xml:space="preserve"> TOC \o "1-3" \h \z \u </w:instrText>
          </w:r>
          <w:r>
            <w:fldChar w:fldCharType="separate"/>
          </w:r>
          <w:hyperlink w:anchor="_Toc149742086" w:history="1">
            <w:r w:rsidR="00391366" w:rsidRPr="0009163F">
              <w:rPr>
                <w:rStyle w:val="aa"/>
                <w:noProof/>
              </w:rPr>
              <w:t>6.29</w:t>
            </w:r>
            <w:r w:rsidR="00391366">
              <w:rPr>
                <w:noProof/>
                <w:webHidden/>
              </w:rPr>
              <w:tab/>
            </w:r>
            <w:r w:rsidR="00391366">
              <w:rPr>
                <w:noProof/>
                <w:webHidden/>
              </w:rPr>
              <w:fldChar w:fldCharType="begin"/>
            </w:r>
            <w:r w:rsidR="00391366">
              <w:rPr>
                <w:noProof/>
                <w:webHidden/>
              </w:rPr>
              <w:instrText xml:space="preserve"> PAGEREF _Toc149742086 \h </w:instrText>
            </w:r>
            <w:r w:rsidR="00391366">
              <w:rPr>
                <w:noProof/>
                <w:webHidden/>
              </w:rPr>
            </w:r>
            <w:r w:rsidR="00391366">
              <w:rPr>
                <w:noProof/>
                <w:webHidden/>
              </w:rPr>
              <w:fldChar w:fldCharType="separate"/>
            </w:r>
            <w:r w:rsidR="00391366">
              <w:rPr>
                <w:noProof/>
                <w:webHidden/>
              </w:rPr>
              <w:t>6</w:t>
            </w:r>
            <w:r w:rsidR="00391366">
              <w:rPr>
                <w:noProof/>
                <w:webHidden/>
              </w:rPr>
              <w:fldChar w:fldCharType="end"/>
            </w:r>
          </w:hyperlink>
        </w:p>
        <w:p w14:paraId="5899D9B8" w14:textId="0E4B89C3" w:rsidR="00391366" w:rsidRDefault="00391366">
          <w:pPr>
            <w:pStyle w:val="TOC1"/>
            <w:tabs>
              <w:tab w:val="right" w:leader="dot" w:pos="8296"/>
            </w:tabs>
            <w:ind w:firstLine="420"/>
            <w:rPr>
              <w:noProof/>
            </w:rPr>
          </w:pPr>
          <w:hyperlink w:anchor="_Toc149742087" w:history="1">
            <w:r w:rsidRPr="0009163F">
              <w:rPr>
                <w:rStyle w:val="aa"/>
                <w:noProof/>
              </w:rPr>
              <w:t>6.30</w:t>
            </w:r>
            <w:r>
              <w:rPr>
                <w:noProof/>
                <w:webHidden/>
              </w:rPr>
              <w:tab/>
            </w:r>
            <w:r>
              <w:rPr>
                <w:noProof/>
                <w:webHidden/>
              </w:rPr>
              <w:fldChar w:fldCharType="begin"/>
            </w:r>
            <w:r>
              <w:rPr>
                <w:noProof/>
                <w:webHidden/>
              </w:rPr>
              <w:instrText xml:space="preserve"> PAGEREF _Toc149742087 \h </w:instrText>
            </w:r>
            <w:r>
              <w:rPr>
                <w:noProof/>
                <w:webHidden/>
              </w:rPr>
            </w:r>
            <w:r>
              <w:rPr>
                <w:noProof/>
                <w:webHidden/>
              </w:rPr>
              <w:fldChar w:fldCharType="separate"/>
            </w:r>
            <w:r>
              <w:rPr>
                <w:noProof/>
                <w:webHidden/>
              </w:rPr>
              <w:t>6</w:t>
            </w:r>
            <w:r>
              <w:rPr>
                <w:noProof/>
                <w:webHidden/>
              </w:rPr>
              <w:fldChar w:fldCharType="end"/>
            </w:r>
          </w:hyperlink>
        </w:p>
        <w:p w14:paraId="21423A7E" w14:textId="7BD371E4" w:rsidR="00391366" w:rsidRDefault="00391366">
          <w:pPr>
            <w:pStyle w:val="TOC1"/>
            <w:tabs>
              <w:tab w:val="right" w:leader="dot" w:pos="8296"/>
            </w:tabs>
            <w:ind w:firstLine="420"/>
            <w:rPr>
              <w:noProof/>
            </w:rPr>
          </w:pPr>
          <w:hyperlink w:anchor="_Toc149742088" w:history="1">
            <w:r w:rsidRPr="0009163F">
              <w:rPr>
                <w:rStyle w:val="aa"/>
                <w:noProof/>
              </w:rPr>
              <w:t>周报（6.29-6.30）</w:t>
            </w:r>
            <w:r>
              <w:rPr>
                <w:noProof/>
                <w:webHidden/>
              </w:rPr>
              <w:tab/>
            </w:r>
            <w:r>
              <w:rPr>
                <w:noProof/>
                <w:webHidden/>
              </w:rPr>
              <w:fldChar w:fldCharType="begin"/>
            </w:r>
            <w:r>
              <w:rPr>
                <w:noProof/>
                <w:webHidden/>
              </w:rPr>
              <w:instrText xml:space="preserve"> PAGEREF _Toc149742088 \h </w:instrText>
            </w:r>
            <w:r>
              <w:rPr>
                <w:noProof/>
                <w:webHidden/>
              </w:rPr>
            </w:r>
            <w:r>
              <w:rPr>
                <w:noProof/>
                <w:webHidden/>
              </w:rPr>
              <w:fldChar w:fldCharType="separate"/>
            </w:r>
            <w:r>
              <w:rPr>
                <w:noProof/>
                <w:webHidden/>
              </w:rPr>
              <w:t>6</w:t>
            </w:r>
            <w:r>
              <w:rPr>
                <w:noProof/>
                <w:webHidden/>
              </w:rPr>
              <w:fldChar w:fldCharType="end"/>
            </w:r>
          </w:hyperlink>
        </w:p>
        <w:p w14:paraId="04CAB4AA" w14:textId="48B6EDE3" w:rsidR="00391366" w:rsidRDefault="00391366">
          <w:pPr>
            <w:pStyle w:val="TOC1"/>
            <w:tabs>
              <w:tab w:val="right" w:leader="dot" w:pos="8296"/>
            </w:tabs>
            <w:ind w:firstLine="420"/>
            <w:rPr>
              <w:noProof/>
            </w:rPr>
          </w:pPr>
          <w:hyperlink w:anchor="_Toc149742089" w:history="1">
            <w:r w:rsidRPr="0009163F">
              <w:rPr>
                <w:rStyle w:val="aa"/>
                <w:noProof/>
              </w:rPr>
              <w:t>周报（7.3 -7.7）</w:t>
            </w:r>
            <w:r>
              <w:rPr>
                <w:noProof/>
                <w:webHidden/>
              </w:rPr>
              <w:tab/>
            </w:r>
            <w:r>
              <w:rPr>
                <w:noProof/>
                <w:webHidden/>
              </w:rPr>
              <w:fldChar w:fldCharType="begin"/>
            </w:r>
            <w:r>
              <w:rPr>
                <w:noProof/>
                <w:webHidden/>
              </w:rPr>
              <w:instrText xml:space="preserve"> PAGEREF _Toc149742089 \h </w:instrText>
            </w:r>
            <w:r>
              <w:rPr>
                <w:noProof/>
                <w:webHidden/>
              </w:rPr>
            </w:r>
            <w:r>
              <w:rPr>
                <w:noProof/>
                <w:webHidden/>
              </w:rPr>
              <w:fldChar w:fldCharType="separate"/>
            </w:r>
            <w:r>
              <w:rPr>
                <w:noProof/>
                <w:webHidden/>
              </w:rPr>
              <w:t>7</w:t>
            </w:r>
            <w:r>
              <w:rPr>
                <w:noProof/>
                <w:webHidden/>
              </w:rPr>
              <w:fldChar w:fldCharType="end"/>
            </w:r>
          </w:hyperlink>
        </w:p>
        <w:p w14:paraId="6F819CC5" w14:textId="0928CBBC" w:rsidR="00391366" w:rsidRDefault="00391366">
          <w:pPr>
            <w:pStyle w:val="TOC1"/>
            <w:tabs>
              <w:tab w:val="right" w:leader="dot" w:pos="8296"/>
            </w:tabs>
            <w:ind w:firstLine="420"/>
            <w:rPr>
              <w:noProof/>
            </w:rPr>
          </w:pPr>
          <w:hyperlink w:anchor="_Toc149742090" w:history="1">
            <w:r w:rsidRPr="0009163F">
              <w:rPr>
                <w:rStyle w:val="aa"/>
                <w:noProof/>
              </w:rPr>
              <w:t>工作安排（7.10 – 7.14）</w:t>
            </w:r>
            <w:r>
              <w:rPr>
                <w:noProof/>
                <w:webHidden/>
              </w:rPr>
              <w:tab/>
            </w:r>
            <w:r>
              <w:rPr>
                <w:noProof/>
                <w:webHidden/>
              </w:rPr>
              <w:fldChar w:fldCharType="begin"/>
            </w:r>
            <w:r>
              <w:rPr>
                <w:noProof/>
                <w:webHidden/>
              </w:rPr>
              <w:instrText xml:space="preserve"> PAGEREF _Toc149742090 \h </w:instrText>
            </w:r>
            <w:r>
              <w:rPr>
                <w:noProof/>
                <w:webHidden/>
              </w:rPr>
            </w:r>
            <w:r>
              <w:rPr>
                <w:noProof/>
                <w:webHidden/>
              </w:rPr>
              <w:fldChar w:fldCharType="separate"/>
            </w:r>
            <w:r>
              <w:rPr>
                <w:noProof/>
                <w:webHidden/>
              </w:rPr>
              <w:t>8</w:t>
            </w:r>
            <w:r>
              <w:rPr>
                <w:noProof/>
                <w:webHidden/>
              </w:rPr>
              <w:fldChar w:fldCharType="end"/>
            </w:r>
          </w:hyperlink>
        </w:p>
        <w:p w14:paraId="5A68288D" w14:textId="28F3C03D" w:rsidR="00391366" w:rsidRDefault="00391366">
          <w:pPr>
            <w:pStyle w:val="TOC1"/>
            <w:tabs>
              <w:tab w:val="right" w:leader="dot" w:pos="8296"/>
            </w:tabs>
            <w:ind w:firstLine="420"/>
            <w:rPr>
              <w:noProof/>
            </w:rPr>
          </w:pPr>
          <w:hyperlink w:anchor="_Toc149742091" w:history="1">
            <w:r w:rsidRPr="0009163F">
              <w:rPr>
                <w:rStyle w:val="aa"/>
                <w:noProof/>
              </w:rPr>
              <w:t>7.10</w:t>
            </w:r>
            <w:r>
              <w:rPr>
                <w:noProof/>
                <w:webHidden/>
              </w:rPr>
              <w:tab/>
            </w:r>
            <w:r>
              <w:rPr>
                <w:noProof/>
                <w:webHidden/>
              </w:rPr>
              <w:fldChar w:fldCharType="begin"/>
            </w:r>
            <w:r>
              <w:rPr>
                <w:noProof/>
                <w:webHidden/>
              </w:rPr>
              <w:instrText xml:space="preserve"> PAGEREF _Toc149742091 \h </w:instrText>
            </w:r>
            <w:r>
              <w:rPr>
                <w:noProof/>
                <w:webHidden/>
              </w:rPr>
            </w:r>
            <w:r>
              <w:rPr>
                <w:noProof/>
                <w:webHidden/>
              </w:rPr>
              <w:fldChar w:fldCharType="separate"/>
            </w:r>
            <w:r>
              <w:rPr>
                <w:noProof/>
                <w:webHidden/>
              </w:rPr>
              <w:t>9</w:t>
            </w:r>
            <w:r>
              <w:rPr>
                <w:noProof/>
                <w:webHidden/>
              </w:rPr>
              <w:fldChar w:fldCharType="end"/>
            </w:r>
          </w:hyperlink>
        </w:p>
        <w:p w14:paraId="68E89425" w14:textId="233DA908" w:rsidR="00391366" w:rsidRDefault="00391366">
          <w:pPr>
            <w:pStyle w:val="TOC2"/>
            <w:tabs>
              <w:tab w:val="right" w:leader="dot" w:pos="8296"/>
            </w:tabs>
            <w:ind w:firstLine="420"/>
            <w:rPr>
              <w:noProof/>
            </w:rPr>
          </w:pPr>
          <w:hyperlink w:anchor="_Toc149742092" w:history="1">
            <w:r w:rsidRPr="0009163F">
              <w:rPr>
                <w:rStyle w:val="aa"/>
                <w:noProof/>
              </w:rPr>
              <w:t>1. 对涂胶工艺轨道算法进行改进</w:t>
            </w:r>
            <w:r>
              <w:rPr>
                <w:noProof/>
                <w:webHidden/>
              </w:rPr>
              <w:tab/>
            </w:r>
            <w:r>
              <w:rPr>
                <w:noProof/>
                <w:webHidden/>
              </w:rPr>
              <w:fldChar w:fldCharType="begin"/>
            </w:r>
            <w:r>
              <w:rPr>
                <w:noProof/>
                <w:webHidden/>
              </w:rPr>
              <w:instrText xml:space="preserve"> PAGEREF _Toc149742092 \h </w:instrText>
            </w:r>
            <w:r>
              <w:rPr>
                <w:noProof/>
                <w:webHidden/>
              </w:rPr>
            </w:r>
            <w:r>
              <w:rPr>
                <w:noProof/>
                <w:webHidden/>
              </w:rPr>
              <w:fldChar w:fldCharType="separate"/>
            </w:r>
            <w:r>
              <w:rPr>
                <w:noProof/>
                <w:webHidden/>
              </w:rPr>
              <w:t>9</w:t>
            </w:r>
            <w:r>
              <w:rPr>
                <w:noProof/>
                <w:webHidden/>
              </w:rPr>
              <w:fldChar w:fldCharType="end"/>
            </w:r>
          </w:hyperlink>
        </w:p>
        <w:p w14:paraId="3D883100" w14:textId="46611B16" w:rsidR="00391366" w:rsidRDefault="00391366">
          <w:pPr>
            <w:pStyle w:val="TOC2"/>
            <w:tabs>
              <w:tab w:val="right" w:leader="dot" w:pos="8296"/>
            </w:tabs>
            <w:ind w:firstLine="420"/>
            <w:rPr>
              <w:noProof/>
            </w:rPr>
          </w:pPr>
          <w:hyperlink w:anchor="_Toc149742093" w:history="1">
            <w:r w:rsidRPr="0009163F">
              <w:rPr>
                <w:rStyle w:val="aa"/>
                <w:noProof/>
              </w:rPr>
              <w:t>2. 细看open3D文档（未看完）</w:t>
            </w:r>
            <w:r>
              <w:rPr>
                <w:noProof/>
                <w:webHidden/>
              </w:rPr>
              <w:tab/>
            </w:r>
            <w:r>
              <w:rPr>
                <w:noProof/>
                <w:webHidden/>
              </w:rPr>
              <w:fldChar w:fldCharType="begin"/>
            </w:r>
            <w:r>
              <w:rPr>
                <w:noProof/>
                <w:webHidden/>
              </w:rPr>
              <w:instrText xml:space="preserve"> PAGEREF _Toc149742093 \h </w:instrText>
            </w:r>
            <w:r>
              <w:rPr>
                <w:noProof/>
                <w:webHidden/>
              </w:rPr>
            </w:r>
            <w:r>
              <w:rPr>
                <w:noProof/>
                <w:webHidden/>
              </w:rPr>
              <w:fldChar w:fldCharType="separate"/>
            </w:r>
            <w:r>
              <w:rPr>
                <w:noProof/>
                <w:webHidden/>
              </w:rPr>
              <w:t>9</w:t>
            </w:r>
            <w:r>
              <w:rPr>
                <w:noProof/>
                <w:webHidden/>
              </w:rPr>
              <w:fldChar w:fldCharType="end"/>
            </w:r>
          </w:hyperlink>
        </w:p>
        <w:p w14:paraId="2CCC9382" w14:textId="47494D09" w:rsidR="00391366" w:rsidRDefault="00391366">
          <w:pPr>
            <w:pStyle w:val="TOC1"/>
            <w:tabs>
              <w:tab w:val="right" w:leader="dot" w:pos="8296"/>
            </w:tabs>
            <w:ind w:firstLine="420"/>
            <w:rPr>
              <w:noProof/>
            </w:rPr>
          </w:pPr>
          <w:hyperlink w:anchor="_Toc149742094" w:history="1">
            <w:r w:rsidRPr="0009163F">
              <w:rPr>
                <w:rStyle w:val="aa"/>
                <w:noProof/>
              </w:rPr>
              <w:t>7.11</w:t>
            </w:r>
            <w:r>
              <w:rPr>
                <w:noProof/>
                <w:webHidden/>
              </w:rPr>
              <w:tab/>
            </w:r>
            <w:r>
              <w:rPr>
                <w:noProof/>
                <w:webHidden/>
              </w:rPr>
              <w:fldChar w:fldCharType="begin"/>
            </w:r>
            <w:r>
              <w:rPr>
                <w:noProof/>
                <w:webHidden/>
              </w:rPr>
              <w:instrText xml:space="preserve"> PAGEREF _Toc149742094 \h </w:instrText>
            </w:r>
            <w:r>
              <w:rPr>
                <w:noProof/>
                <w:webHidden/>
              </w:rPr>
            </w:r>
            <w:r>
              <w:rPr>
                <w:noProof/>
                <w:webHidden/>
              </w:rPr>
              <w:fldChar w:fldCharType="separate"/>
            </w:r>
            <w:r>
              <w:rPr>
                <w:noProof/>
                <w:webHidden/>
              </w:rPr>
              <w:t>10</w:t>
            </w:r>
            <w:r>
              <w:rPr>
                <w:noProof/>
                <w:webHidden/>
              </w:rPr>
              <w:fldChar w:fldCharType="end"/>
            </w:r>
          </w:hyperlink>
        </w:p>
        <w:p w14:paraId="3F43B925" w14:textId="0E52037C" w:rsidR="00391366" w:rsidRDefault="00391366">
          <w:pPr>
            <w:pStyle w:val="TOC2"/>
            <w:tabs>
              <w:tab w:val="right" w:leader="dot" w:pos="8296"/>
            </w:tabs>
            <w:ind w:firstLine="420"/>
            <w:rPr>
              <w:noProof/>
            </w:rPr>
          </w:pPr>
          <w:hyperlink w:anchor="_Toc149742095" w:history="1">
            <w:r w:rsidRPr="0009163F">
              <w:rPr>
                <w:rStyle w:val="aa"/>
                <w:noProof/>
              </w:rPr>
              <w:t>1. 了解工程技术线</w:t>
            </w:r>
            <w:r>
              <w:rPr>
                <w:noProof/>
                <w:webHidden/>
              </w:rPr>
              <w:tab/>
            </w:r>
            <w:r>
              <w:rPr>
                <w:noProof/>
                <w:webHidden/>
              </w:rPr>
              <w:fldChar w:fldCharType="begin"/>
            </w:r>
            <w:r>
              <w:rPr>
                <w:noProof/>
                <w:webHidden/>
              </w:rPr>
              <w:instrText xml:space="preserve"> PAGEREF _Toc149742095 \h </w:instrText>
            </w:r>
            <w:r>
              <w:rPr>
                <w:noProof/>
                <w:webHidden/>
              </w:rPr>
            </w:r>
            <w:r>
              <w:rPr>
                <w:noProof/>
                <w:webHidden/>
              </w:rPr>
              <w:fldChar w:fldCharType="separate"/>
            </w:r>
            <w:r>
              <w:rPr>
                <w:noProof/>
                <w:webHidden/>
              </w:rPr>
              <w:t>10</w:t>
            </w:r>
            <w:r>
              <w:rPr>
                <w:noProof/>
                <w:webHidden/>
              </w:rPr>
              <w:fldChar w:fldCharType="end"/>
            </w:r>
          </w:hyperlink>
        </w:p>
        <w:p w14:paraId="24228EE5" w14:textId="1D6509EA" w:rsidR="00391366" w:rsidRDefault="00391366">
          <w:pPr>
            <w:pStyle w:val="TOC1"/>
            <w:tabs>
              <w:tab w:val="right" w:leader="dot" w:pos="8296"/>
            </w:tabs>
            <w:ind w:firstLine="420"/>
            <w:rPr>
              <w:noProof/>
            </w:rPr>
          </w:pPr>
          <w:hyperlink w:anchor="_Toc149742096" w:history="1">
            <w:r w:rsidRPr="0009163F">
              <w:rPr>
                <w:rStyle w:val="aa"/>
                <w:noProof/>
              </w:rPr>
              <w:t>7.12</w:t>
            </w:r>
            <w:r>
              <w:rPr>
                <w:noProof/>
                <w:webHidden/>
              </w:rPr>
              <w:tab/>
            </w:r>
            <w:r>
              <w:rPr>
                <w:noProof/>
                <w:webHidden/>
              </w:rPr>
              <w:fldChar w:fldCharType="begin"/>
            </w:r>
            <w:r>
              <w:rPr>
                <w:noProof/>
                <w:webHidden/>
              </w:rPr>
              <w:instrText xml:space="preserve"> PAGEREF _Toc149742096 \h </w:instrText>
            </w:r>
            <w:r>
              <w:rPr>
                <w:noProof/>
                <w:webHidden/>
              </w:rPr>
            </w:r>
            <w:r>
              <w:rPr>
                <w:noProof/>
                <w:webHidden/>
              </w:rPr>
              <w:fldChar w:fldCharType="separate"/>
            </w:r>
            <w:r>
              <w:rPr>
                <w:noProof/>
                <w:webHidden/>
              </w:rPr>
              <w:t>10</w:t>
            </w:r>
            <w:r>
              <w:rPr>
                <w:noProof/>
                <w:webHidden/>
              </w:rPr>
              <w:fldChar w:fldCharType="end"/>
            </w:r>
          </w:hyperlink>
        </w:p>
        <w:p w14:paraId="5CD0A17C" w14:textId="29528C48" w:rsidR="00391366" w:rsidRDefault="00391366">
          <w:pPr>
            <w:pStyle w:val="TOC1"/>
            <w:tabs>
              <w:tab w:val="right" w:leader="dot" w:pos="8296"/>
            </w:tabs>
            <w:ind w:firstLine="420"/>
            <w:rPr>
              <w:noProof/>
            </w:rPr>
          </w:pPr>
          <w:hyperlink w:anchor="_Toc149742097" w:history="1">
            <w:r w:rsidRPr="0009163F">
              <w:rPr>
                <w:rStyle w:val="aa"/>
                <w:noProof/>
              </w:rPr>
              <w:t>7.13</w:t>
            </w:r>
            <w:r>
              <w:rPr>
                <w:noProof/>
                <w:webHidden/>
              </w:rPr>
              <w:tab/>
            </w:r>
            <w:r>
              <w:rPr>
                <w:noProof/>
                <w:webHidden/>
              </w:rPr>
              <w:fldChar w:fldCharType="begin"/>
            </w:r>
            <w:r>
              <w:rPr>
                <w:noProof/>
                <w:webHidden/>
              </w:rPr>
              <w:instrText xml:space="preserve"> PAGEREF _Toc149742097 \h </w:instrText>
            </w:r>
            <w:r>
              <w:rPr>
                <w:noProof/>
                <w:webHidden/>
              </w:rPr>
            </w:r>
            <w:r>
              <w:rPr>
                <w:noProof/>
                <w:webHidden/>
              </w:rPr>
              <w:fldChar w:fldCharType="separate"/>
            </w:r>
            <w:r>
              <w:rPr>
                <w:noProof/>
                <w:webHidden/>
              </w:rPr>
              <w:t>10</w:t>
            </w:r>
            <w:r>
              <w:rPr>
                <w:noProof/>
                <w:webHidden/>
              </w:rPr>
              <w:fldChar w:fldCharType="end"/>
            </w:r>
          </w:hyperlink>
        </w:p>
        <w:p w14:paraId="4ACFF806" w14:textId="4D3707ED" w:rsidR="00391366" w:rsidRDefault="00391366">
          <w:pPr>
            <w:pStyle w:val="TOC2"/>
            <w:tabs>
              <w:tab w:val="right" w:leader="dot" w:pos="8296"/>
            </w:tabs>
            <w:ind w:firstLine="420"/>
            <w:rPr>
              <w:noProof/>
            </w:rPr>
          </w:pPr>
          <w:hyperlink w:anchor="_Toc149742098" w:history="1">
            <w:r w:rsidRPr="0009163F">
              <w:rPr>
                <w:rStyle w:val="aa"/>
                <w:noProof/>
              </w:rPr>
              <w:t>1 （环境配置）工作&amp;问题记录</w:t>
            </w:r>
            <w:r>
              <w:rPr>
                <w:noProof/>
                <w:webHidden/>
              </w:rPr>
              <w:tab/>
            </w:r>
            <w:r>
              <w:rPr>
                <w:noProof/>
                <w:webHidden/>
              </w:rPr>
              <w:fldChar w:fldCharType="begin"/>
            </w:r>
            <w:r>
              <w:rPr>
                <w:noProof/>
                <w:webHidden/>
              </w:rPr>
              <w:instrText xml:space="preserve"> PAGEREF _Toc149742098 \h </w:instrText>
            </w:r>
            <w:r>
              <w:rPr>
                <w:noProof/>
                <w:webHidden/>
              </w:rPr>
            </w:r>
            <w:r>
              <w:rPr>
                <w:noProof/>
                <w:webHidden/>
              </w:rPr>
              <w:fldChar w:fldCharType="separate"/>
            </w:r>
            <w:r>
              <w:rPr>
                <w:noProof/>
                <w:webHidden/>
              </w:rPr>
              <w:t>10</w:t>
            </w:r>
            <w:r>
              <w:rPr>
                <w:noProof/>
                <w:webHidden/>
              </w:rPr>
              <w:fldChar w:fldCharType="end"/>
            </w:r>
          </w:hyperlink>
        </w:p>
        <w:p w14:paraId="276AE030" w14:textId="36A2F61A" w:rsidR="00391366" w:rsidRDefault="00391366">
          <w:pPr>
            <w:pStyle w:val="TOC3"/>
            <w:tabs>
              <w:tab w:val="right" w:leader="dot" w:pos="8296"/>
            </w:tabs>
            <w:ind w:firstLine="420"/>
            <w:rPr>
              <w:noProof/>
            </w:rPr>
          </w:pPr>
          <w:hyperlink w:anchor="_Toc149742099" w:history="1">
            <w:r w:rsidRPr="0009163F">
              <w:rPr>
                <w:rStyle w:val="aa"/>
                <w:noProof/>
              </w:rPr>
              <w:t>1.1 Windows+vscode+pcl</w:t>
            </w:r>
            <w:r>
              <w:rPr>
                <w:noProof/>
                <w:webHidden/>
              </w:rPr>
              <w:tab/>
            </w:r>
            <w:r>
              <w:rPr>
                <w:noProof/>
                <w:webHidden/>
              </w:rPr>
              <w:fldChar w:fldCharType="begin"/>
            </w:r>
            <w:r>
              <w:rPr>
                <w:noProof/>
                <w:webHidden/>
              </w:rPr>
              <w:instrText xml:space="preserve"> PAGEREF _Toc149742099 \h </w:instrText>
            </w:r>
            <w:r>
              <w:rPr>
                <w:noProof/>
                <w:webHidden/>
              </w:rPr>
            </w:r>
            <w:r>
              <w:rPr>
                <w:noProof/>
                <w:webHidden/>
              </w:rPr>
              <w:fldChar w:fldCharType="separate"/>
            </w:r>
            <w:r>
              <w:rPr>
                <w:noProof/>
                <w:webHidden/>
              </w:rPr>
              <w:t>10</w:t>
            </w:r>
            <w:r>
              <w:rPr>
                <w:noProof/>
                <w:webHidden/>
              </w:rPr>
              <w:fldChar w:fldCharType="end"/>
            </w:r>
          </w:hyperlink>
        </w:p>
        <w:p w14:paraId="4A275B64" w14:textId="0F2102FE" w:rsidR="00391366" w:rsidRDefault="00391366">
          <w:pPr>
            <w:pStyle w:val="TOC3"/>
            <w:tabs>
              <w:tab w:val="right" w:leader="dot" w:pos="8296"/>
            </w:tabs>
            <w:ind w:firstLine="420"/>
            <w:rPr>
              <w:noProof/>
            </w:rPr>
          </w:pPr>
          <w:hyperlink w:anchor="_Toc149742100" w:history="1">
            <w:r w:rsidRPr="0009163F">
              <w:rPr>
                <w:rStyle w:val="aa"/>
                <w:noProof/>
              </w:rPr>
              <w:t>1.2 Ubuntu+PCL安装问题</w:t>
            </w:r>
            <w:r>
              <w:rPr>
                <w:noProof/>
                <w:webHidden/>
              </w:rPr>
              <w:tab/>
            </w:r>
            <w:r>
              <w:rPr>
                <w:noProof/>
                <w:webHidden/>
              </w:rPr>
              <w:fldChar w:fldCharType="begin"/>
            </w:r>
            <w:r>
              <w:rPr>
                <w:noProof/>
                <w:webHidden/>
              </w:rPr>
              <w:instrText xml:space="preserve"> PAGEREF _Toc149742100 \h </w:instrText>
            </w:r>
            <w:r>
              <w:rPr>
                <w:noProof/>
                <w:webHidden/>
              </w:rPr>
            </w:r>
            <w:r>
              <w:rPr>
                <w:noProof/>
                <w:webHidden/>
              </w:rPr>
              <w:fldChar w:fldCharType="separate"/>
            </w:r>
            <w:r>
              <w:rPr>
                <w:noProof/>
                <w:webHidden/>
              </w:rPr>
              <w:t>12</w:t>
            </w:r>
            <w:r>
              <w:rPr>
                <w:noProof/>
                <w:webHidden/>
              </w:rPr>
              <w:fldChar w:fldCharType="end"/>
            </w:r>
          </w:hyperlink>
        </w:p>
        <w:p w14:paraId="62E9EFE1" w14:textId="61BB4D86" w:rsidR="00391366" w:rsidRDefault="00391366">
          <w:pPr>
            <w:pStyle w:val="TOC1"/>
            <w:tabs>
              <w:tab w:val="right" w:leader="dot" w:pos="8296"/>
            </w:tabs>
            <w:ind w:firstLine="420"/>
            <w:rPr>
              <w:noProof/>
            </w:rPr>
          </w:pPr>
          <w:hyperlink w:anchor="_Toc149742101" w:history="1">
            <w:r w:rsidRPr="0009163F">
              <w:rPr>
                <w:rStyle w:val="aa"/>
                <w:noProof/>
              </w:rPr>
              <w:t>7.14</w:t>
            </w:r>
            <w:r>
              <w:rPr>
                <w:noProof/>
                <w:webHidden/>
              </w:rPr>
              <w:tab/>
            </w:r>
            <w:r>
              <w:rPr>
                <w:noProof/>
                <w:webHidden/>
              </w:rPr>
              <w:fldChar w:fldCharType="begin"/>
            </w:r>
            <w:r>
              <w:rPr>
                <w:noProof/>
                <w:webHidden/>
              </w:rPr>
              <w:instrText xml:space="preserve"> PAGEREF _Toc149742101 \h </w:instrText>
            </w:r>
            <w:r>
              <w:rPr>
                <w:noProof/>
                <w:webHidden/>
              </w:rPr>
            </w:r>
            <w:r>
              <w:rPr>
                <w:noProof/>
                <w:webHidden/>
              </w:rPr>
              <w:fldChar w:fldCharType="separate"/>
            </w:r>
            <w:r>
              <w:rPr>
                <w:noProof/>
                <w:webHidden/>
              </w:rPr>
              <w:t>13</w:t>
            </w:r>
            <w:r>
              <w:rPr>
                <w:noProof/>
                <w:webHidden/>
              </w:rPr>
              <w:fldChar w:fldCharType="end"/>
            </w:r>
          </w:hyperlink>
        </w:p>
        <w:p w14:paraId="43A481CD" w14:textId="0958F32E" w:rsidR="00391366" w:rsidRDefault="00391366">
          <w:pPr>
            <w:pStyle w:val="TOC2"/>
            <w:tabs>
              <w:tab w:val="right" w:leader="dot" w:pos="8296"/>
            </w:tabs>
            <w:ind w:firstLine="420"/>
            <w:rPr>
              <w:noProof/>
            </w:rPr>
          </w:pPr>
          <w:hyperlink w:anchor="_Toc149742102" w:history="1">
            <w:r w:rsidRPr="0009163F">
              <w:rPr>
                <w:rStyle w:val="aa"/>
                <w:noProof/>
              </w:rPr>
              <w:t>1. 环境配置</w:t>
            </w:r>
            <w:r>
              <w:rPr>
                <w:noProof/>
                <w:webHidden/>
              </w:rPr>
              <w:tab/>
            </w:r>
            <w:r>
              <w:rPr>
                <w:noProof/>
                <w:webHidden/>
              </w:rPr>
              <w:fldChar w:fldCharType="begin"/>
            </w:r>
            <w:r>
              <w:rPr>
                <w:noProof/>
                <w:webHidden/>
              </w:rPr>
              <w:instrText xml:space="preserve"> PAGEREF _Toc149742102 \h </w:instrText>
            </w:r>
            <w:r>
              <w:rPr>
                <w:noProof/>
                <w:webHidden/>
              </w:rPr>
            </w:r>
            <w:r>
              <w:rPr>
                <w:noProof/>
                <w:webHidden/>
              </w:rPr>
              <w:fldChar w:fldCharType="separate"/>
            </w:r>
            <w:r>
              <w:rPr>
                <w:noProof/>
                <w:webHidden/>
              </w:rPr>
              <w:t>13</w:t>
            </w:r>
            <w:r>
              <w:rPr>
                <w:noProof/>
                <w:webHidden/>
              </w:rPr>
              <w:fldChar w:fldCharType="end"/>
            </w:r>
          </w:hyperlink>
        </w:p>
        <w:p w14:paraId="19146101" w14:textId="57FD5BBB" w:rsidR="00391366" w:rsidRDefault="00391366">
          <w:pPr>
            <w:pStyle w:val="TOC3"/>
            <w:tabs>
              <w:tab w:val="right" w:leader="dot" w:pos="8296"/>
            </w:tabs>
            <w:ind w:firstLine="420"/>
            <w:rPr>
              <w:noProof/>
            </w:rPr>
          </w:pPr>
          <w:hyperlink w:anchor="_Toc149742103" w:history="1">
            <w:r w:rsidRPr="0009163F">
              <w:rPr>
                <w:rStyle w:val="aa"/>
                <w:noProof/>
              </w:rPr>
              <w:t>1.1惨败案例 – windows+vscode+PCL</w:t>
            </w:r>
            <w:r>
              <w:rPr>
                <w:noProof/>
                <w:webHidden/>
              </w:rPr>
              <w:tab/>
            </w:r>
            <w:r>
              <w:rPr>
                <w:noProof/>
                <w:webHidden/>
              </w:rPr>
              <w:fldChar w:fldCharType="begin"/>
            </w:r>
            <w:r>
              <w:rPr>
                <w:noProof/>
                <w:webHidden/>
              </w:rPr>
              <w:instrText xml:space="preserve"> PAGEREF _Toc149742103 \h </w:instrText>
            </w:r>
            <w:r>
              <w:rPr>
                <w:noProof/>
                <w:webHidden/>
              </w:rPr>
            </w:r>
            <w:r>
              <w:rPr>
                <w:noProof/>
                <w:webHidden/>
              </w:rPr>
              <w:fldChar w:fldCharType="separate"/>
            </w:r>
            <w:r>
              <w:rPr>
                <w:noProof/>
                <w:webHidden/>
              </w:rPr>
              <w:t>13</w:t>
            </w:r>
            <w:r>
              <w:rPr>
                <w:noProof/>
                <w:webHidden/>
              </w:rPr>
              <w:fldChar w:fldCharType="end"/>
            </w:r>
          </w:hyperlink>
        </w:p>
        <w:p w14:paraId="3DDA1A70" w14:textId="581A2A64" w:rsidR="00391366" w:rsidRDefault="00391366">
          <w:pPr>
            <w:pStyle w:val="TOC3"/>
            <w:tabs>
              <w:tab w:val="right" w:leader="dot" w:pos="8296"/>
            </w:tabs>
            <w:ind w:firstLine="420"/>
            <w:rPr>
              <w:noProof/>
            </w:rPr>
          </w:pPr>
          <w:hyperlink w:anchor="_Toc149742104" w:history="1">
            <w:r w:rsidRPr="0009163F">
              <w:rPr>
                <w:rStyle w:val="aa"/>
                <w:noProof/>
              </w:rPr>
              <w:t>1.2 Ubuntu安装/远程图形化界面</w:t>
            </w:r>
            <w:r>
              <w:rPr>
                <w:noProof/>
                <w:webHidden/>
              </w:rPr>
              <w:tab/>
            </w:r>
            <w:r>
              <w:rPr>
                <w:noProof/>
                <w:webHidden/>
              </w:rPr>
              <w:fldChar w:fldCharType="begin"/>
            </w:r>
            <w:r>
              <w:rPr>
                <w:noProof/>
                <w:webHidden/>
              </w:rPr>
              <w:instrText xml:space="preserve"> PAGEREF _Toc149742104 \h </w:instrText>
            </w:r>
            <w:r>
              <w:rPr>
                <w:noProof/>
                <w:webHidden/>
              </w:rPr>
            </w:r>
            <w:r>
              <w:rPr>
                <w:noProof/>
                <w:webHidden/>
              </w:rPr>
              <w:fldChar w:fldCharType="separate"/>
            </w:r>
            <w:r>
              <w:rPr>
                <w:noProof/>
                <w:webHidden/>
              </w:rPr>
              <w:t>13</w:t>
            </w:r>
            <w:r>
              <w:rPr>
                <w:noProof/>
                <w:webHidden/>
              </w:rPr>
              <w:fldChar w:fldCharType="end"/>
            </w:r>
          </w:hyperlink>
        </w:p>
        <w:p w14:paraId="73350191" w14:textId="31106C43" w:rsidR="00391366" w:rsidRDefault="00391366">
          <w:pPr>
            <w:pStyle w:val="TOC2"/>
            <w:tabs>
              <w:tab w:val="right" w:leader="dot" w:pos="8296"/>
            </w:tabs>
            <w:ind w:firstLine="420"/>
            <w:rPr>
              <w:noProof/>
            </w:rPr>
          </w:pPr>
          <w:hyperlink w:anchor="_Toc149742105" w:history="1">
            <w:r w:rsidRPr="0009163F">
              <w:rPr>
                <w:rStyle w:val="aa"/>
                <w:noProof/>
              </w:rPr>
              <w:t>2. 论文 - 基于3D机器视觉的工业机器人跟踪涂胶系统</w:t>
            </w:r>
            <w:r>
              <w:rPr>
                <w:noProof/>
                <w:webHidden/>
              </w:rPr>
              <w:tab/>
            </w:r>
            <w:r>
              <w:rPr>
                <w:noProof/>
                <w:webHidden/>
              </w:rPr>
              <w:fldChar w:fldCharType="begin"/>
            </w:r>
            <w:r>
              <w:rPr>
                <w:noProof/>
                <w:webHidden/>
              </w:rPr>
              <w:instrText xml:space="preserve"> PAGEREF _Toc149742105 \h </w:instrText>
            </w:r>
            <w:r>
              <w:rPr>
                <w:noProof/>
                <w:webHidden/>
              </w:rPr>
            </w:r>
            <w:r>
              <w:rPr>
                <w:noProof/>
                <w:webHidden/>
              </w:rPr>
              <w:fldChar w:fldCharType="separate"/>
            </w:r>
            <w:r>
              <w:rPr>
                <w:noProof/>
                <w:webHidden/>
              </w:rPr>
              <w:t>15</w:t>
            </w:r>
            <w:r>
              <w:rPr>
                <w:noProof/>
                <w:webHidden/>
              </w:rPr>
              <w:fldChar w:fldCharType="end"/>
            </w:r>
          </w:hyperlink>
        </w:p>
        <w:p w14:paraId="538A116F" w14:textId="69375E0E" w:rsidR="00391366" w:rsidRDefault="00391366">
          <w:pPr>
            <w:pStyle w:val="TOC3"/>
            <w:tabs>
              <w:tab w:val="right" w:leader="dot" w:pos="8296"/>
            </w:tabs>
            <w:ind w:firstLine="420"/>
            <w:rPr>
              <w:noProof/>
            </w:rPr>
          </w:pPr>
          <w:hyperlink w:anchor="_Toc149742106" w:history="1">
            <w:r w:rsidRPr="0009163F">
              <w:rPr>
                <w:rStyle w:val="aa"/>
                <w:noProof/>
              </w:rPr>
              <w:t>1.1 *了解 – 绪论部分相关文献：</w:t>
            </w:r>
            <w:r>
              <w:rPr>
                <w:noProof/>
                <w:webHidden/>
              </w:rPr>
              <w:tab/>
            </w:r>
            <w:r>
              <w:rPr>
                <w:noProof/>
                <w:webHidden/>
              </w:rPr>
              <w:fldChar w:fldCharType="begin"/>
            </w:r>
            <w:r>
              <w:rPr>
                <w:noProof/>
                <w:webHidden/>
              </w:rPr>
              <w:instrText xml:space="preserve"> PAGEREF _Toc149742106 \h </w:instrText>
            </w:r>
            <w:r>
              <w:rPr>
                <w:noProof/>
                <w:webHidden/>
              </w:rPr>
            </w:r>
            <w:r>
              <w:rPr>
                <w:noProof/>
                <w:webHidden/>
              </w:rPr>
              <w:fldChar w:fldCharType="separate"/>
            </w:r>
            <w:r>
              <w:rPr>
                <w:noProof/>
                <w:webHidden/>
              </w:rPr>
              <w:t>15</w:t>
            </w:r>
            <w:r>
              <w:rPr>
                <w:noProof/>
                <w:webHidden/>
              </w:rPr>
              <w:fldChar w:fldCharType="end"/>
            </w:r>
          </w:hyperlink>
        </w:p>
        <w:p w14:paraId="72CBAF9B" w14:textId="1CDE308D" w:rsidR="00391366" w:rsidRDefault="00391366">
          <w:pPr>
            <w:pStyle w:val="TOC2"/>
            <w:tabs>
              <w:tab w:val="right" w:leader="dot" w:pos="8296"/>
            </w:tabs>
            <w:ind w:firstLine="420"/>
            <w:rPr>
              <w:noProof/>
            </w:rPr>
          </w:pPr>
          <w:hyperlink w:anchor="_Toc149742107" w:history="1">
            <w:r w:rsidRPr="0009163F">
              <w:rPr>
                <w:rStyle w:val="aa"/>
                <w:noProof/>
              </w:rPr>
              <w:t>小结</w:t>
            </w:r>
            <w:r>
              <w:rPr>
                <w:noProof/>
                <w:webHidden/>
              </w:rPr>
              <w:tab/>
            </w:r>
            <w:r>
              <w:rPr>
                <w:noProof/>
                <w:webHidden/>
              </w:rPr>
              <w:fldChar w:fldCharType="begin"/>
            </w:r>
            <w:r>
              <w:rPr>
                <w:noProof/>
                <w:webHidden/>
              </w:rPr>
              <w:instrText xml:space="preserve"> PAGEREF _Toc149742107 \h </w:instrText>
            </w:r>
            <w:r>
              <w:rPr>
                <w:noProof/>
                <w:webHidden/>
              </w:rPr>
            </w:r>
            <w:r>
              <w:rPr>
                <w:noProof/>
                <w:webHidden/>
              </w:rPr>
              <w:fldChar w:fldCharType="separate"/>
            </w:r>
            <w:r>
              <w:rPr>
                <w:noProof/>
                <w:webHidden/>
              </w:rPr>
              <w:t>15</w:t>
            </w:r>
            <w:r>
              <w:rPr>
                <w:noProof/>
                <w:webHidden/>
              </w:rPr>
              <w:fldChar w:fldCharType="end"/>
            </w:r>
          </w:hyperlink>
        </w:p>
        <w:p w14:paraId="0B1CB6D0" w14:textId="5DA3149D" w:rsidR="00391366" w:rsidRDefault="00391366">
          <w:pPr>
            <w:pStyle w:val="TOC1"/>
            <w:tabs>
              <w:tab w:val="right" w:leader="dot" w:pos="8296"/>
            </w:tabs>
            <w:ind w:firstLine="420"/>
            <w:rPr>
              <w:noProof/>
            </w:rPr>
          </w:pPr>
          <w:hyperlink w:anchor="_Toc149742108" w:history="1">
            <w:r w:rsidRPr="0009163F">
              <w:rPr>
                <w:rStyle w:val="aa"/>
                <w:noProof/>
              </w:rPr>
              <w:t>周报（7.10-7.14）</w:t>
            </w:r>
            <w:r>
              <w:rPr>
                <w:noProof/>
                <w:webHidden/>
              </w:rPr>
              <w:tab/>
            </w:r>
            <w:r>
              <w:rPr>
                <w:noProof/>
                <w:webHidden/>
              </w:rPr>
              <w:fldChar w:fldCharType="begin"/>
            </w:r>
            <w:r>
              <w:rPr>
                <w:noProof/>
                <w:webHidden/>
              </w:rPr>
              <w:instrText xml:space="preserve"> PAGEREF _Toc149742108 \h </w:instrText>
            </w:r>
            <w:r>
              <w:rPr>
                <w:noProof/>
                <w:webHidden/>
              </w:rPr>
            </w:r>
            <w:r>
              <w:rPr>
                <w:noProof/>
                <w:webHidden/>
              </w:rPr>
              <w:fldChar w:fldCharType="separate"/>
            </w:r>
            <w:r>
              <w:rPr>
                <w:noProof/>
                <w:webHidden/>
              </w:rPr>
              <w:t>16</w:t>
            </w:r>
            <w:r>
              <w:rPr>
                <w:noProof/>
                <w:webHidden/>
              </w:rPr>
              <w:fldChar w:fldCharType="end"/>
            </w:r>
          </w:hyperlink>
        </w:p>
        <w:p w14:paraId="679DF372" w14:textId="3C4297E8" w:rsidR="00391366" w:rsidRDefault="00391366">
          <w:pPr>
            <w:pStyle w:val="TOC1"/>
            <w:tabs>
              <w:tab w:val="right" w:leader="dot" w:pos="8296"/>
            </w:tabs>
            <w:ind w:firstLine="420"/>
            <w:rPr>
              <w:noProof/>
            </w:rPr>
          </w:pPr>
          <w:hyperlink w:anchor="_Toc149742109" w:history="1">
            <w:r w:rsidRPr="0009163F">
              <w:rPr>
                <w:rStyle w:val="aa"/>
                <w:noProof/>
              </w:rPr>
              <w:t>工作安排（7.17-7.21）</w:t>
            </w:r>
            <w:r>
              <w:rPr>
                <w:noProof/>
                <w:webHidden/>
              </w:rPr>
              <w:tab/>
            </w:r>
            <w:r>
              <w:rPr>
                <w:noProof/>
                <w:webHidden/>
              </w:rPr>
              <w:fldChar w:fldCharType="begin"/>
            </w:r>
            <w:r>
              <w:rPr>
                <w:noProof/>
                <w:webHidden/>
              </w:rPr>
              <w:instrText xml:space="preserve"> PAGEREF _Toc149742109 \h </w:instrText>
            </w:r>
            <w:r>
              <w:rPr>
                <w:noProof/>
                <w:webHidden/>
              </w:rPr>
            </w:r>
            <w:r>
              <w:rPr>
                <w:noProof/>
                <w:webHidden/>
              </w:rPr>
              <w:fldChar w:fldCharType="separate"/>
            </w:r>
            <w:r>
              <w:rPr>
                <w:noProof/>
                <w:webHidden/>
              </w:rPr>
              <w:t>17</w:t>
            </w:r>
            <w:r>
              <w:rPr>
                <w:noProof/>
                <w:webHidden/>
              </w:rPr>
              <w:fldChar w:fldCharType="end"/>
            </w:r>
          </w:hyperlink>
        </w:p>
        <w:p w14:paraId="31914ADC" w14:textId="39F0335D" w:rsidR="00391366" w:rsidRDefault="00391366">
          <w:pPr>
            <w:pStyle w:val="TOC1"/>
            <w:tabs>
              <w:tab w:val="right" w:leader="dot" w:pos="8296"/>
            </w:tabs>
            <w:ind w:firstLine="420"/>
            <w:rPr>
              <w:noProof/>
            </w:rPr>
          </w:pPr>
          <w:hyperlink w:anchor="_Toc149742110" w:history="1">
            <w:r w:rsidRPr="0009163F">
              <w:rPr>
                <w:rStyle w:val="aa"/>
                <w:noProof/>
              </w:rPr>
              <w:t>7.17</w:t>
            </w:r>
            <w:r>
              <w:rPr>
                <w:noProof/>
                <w:webHidden/>
              </w:rPr>
              <w:tab/>
            </w:r>
            <w:r>
              <w:rPr>
                <w:noProof/>
                <w:webHidden/>
              </w:rPr>
              <w:fldChar w:fldCharType="begin"/>
            </w:r>
            <w:r>
              <w:rPr>
                <w:noProof/>
                <w:webHidden/>
              </w:rPr>
              <w:instrText xml:space="preserve"> PAGEREF _Toc149742110 \h </w:instrText>
            </w:r>
            <w:r>
              <w:rPr>
                <w:noProof/>
                <w:webHidden/>
              </w:rPr>
            </w:r>
            <w:r>
              <w:rPr>
                <w:noProof/>
                <w:webHidden/>
              </w:rPr>
              <w:fldChar w:fldCharType="separate"/>
            </w:r>
            <w:r>
              <w:rPr>
                <w:noProof/>
                <w:webHidden/>
              </w:rPr>
              <w:t>17</w:t>
            </w:r>
            <w:r>
              <w:rPr>
                <w:noProof/>
                <w:webHidden/>
              </w:rPr>
              <w:fldChar w:fldCharType="end"/>
            </w:r>
          </w:hyperlink>
        </w:p>
        <w:p w14:paraId="2DF1A9B9" w14:textId="6178235A" w:rsidR="00391366" w:rsidRDefault="00391366">
          <w:pPr>
            <w:pStyle w:val="TOC2"/>
            <w:tabs>
              <w:tab w:val="right" w:leader="dot" w:pos="8296"/>
            </w:tabs>
            <w:ind w:firstLine="420"/>
            <w:rPr>
              <w:noProof/>
            </w:rPr>
          </w:pPr>
          <w:hyperlink w:anchor="_Toc149742111" w:history="1">
            <w:r w:rsidRPr="0009163F">
              <w:rPr>
                <w:rStyle w:val="aa"/>
                <w:noProof/>
              </w:rPr>
              <w:t>1.通过sdk方式获取海康相机数据</w:t>
            </w:r>
            <w:r>
              <w:rPr>
                <w:noProof/>
                <w:webHidden/>
              </w:rPr>
              <w:tab/>
            </w:r>
            <w:r>
              <w:rPr>
                <w:noProof/>
                <w:webHidden/>
              </w:rPr>
              <w:fldChar w:fldCharType="begin"/>
            </w:r>
            <w:r>
              <w:rPr>
                <w:noProof/>
                <w:webHidden/>
              </w:rPr>
              <w:instrText xml:space="preserve"> PAGEREF _Toc149742111 \h </w:instrText>
            </w:r>
            <w:r>
              <w:rPr>
                <w:noProof/>
                <w:webHidden/>
              </w:rPr>
            </w:r>
            <w:r>
              <w:rPr>
                <w:noProof/>
                <w:webHidden/>
              </w:rPr>
              <w:fldChar w:fldCharType="separate"/>
            </w:r>
            <w:r>
              <w:rPr>
                <w:noProof/>
                <w:webHidden/>
              </w:rPr>
              <w:t>17</w:t>
            </w:r>
            <w:r>
              <w:rPr>
                <w:noProof/>
                <w:webHidden/>
              </w:rPr>
              <w:fldChar w:fldCharType="end"/>
            </w:r>
          </w:hyperlink>
        </w:p>
        <w:p w14:paraId="2B08E2D8" w14:textId="2A19DD13" w:rsidR="00391366" w:rsidRDefault="00391366">
          <w:pPr>
            <w:pStyle w:val="TOC2"/>
            <w:tabs>
              <w:tab w:val="right" w:leader="dot" w:pos="8296"/>
            </w:tabs>
            <w:ind w:firstLine="420"/>
            <w:rPr>
              <w:noProof/>
            </w:rPr>
          </w:pPr>
          <w:hyperlink w:anchor="_Toc149742112" w:history="1">
            <w:r w:rsidRPr="0009163F">
              <w:rPr>
                <w:rStyle w:val="aa"/>
                <w:noProof/>
              </w:rPr>
              <w:t>2.  环境配置（ubuntu+vscode  windows+vs）PCL</w:t>
            </w:r>
            <w:r>
              <w:rPr>
                <w:noProof/>
                <w:webHidden/>
              </w:rPr>
              <w:tab/>
            </w:r>
            <w:r>
              <w:rPr>
                <w:noProof/>
                <w:webHidden/>
              </w:rPr>
              <w:fldChar w:fldCharType="begin"/>
            </w:r>
            <w:r>
              <w:rPr>
                <w:noProof/>
                <w:webHidden/>
              </w:rPr>
              <w:instrText xml:space="preserve"> PAGEREF _Toc149742112 \h </w:instrText>
            </w:r>
            <w:r>
              <w:rPr>
                <w:noProof/>
                <w:webHidden/>
              </w:rPr>
            </w:r>
            <w:r>
              <w:rPr>
                <w:noProof/>
                <w:webHidden/>
              </w:rPr>
              <w:fldChar w:fldCharType="separate"/>
            </w:r>
            <w:r>
              <w:rPr>
                <w:noProof/>
                <w:webHidden/>
              </w:rPr>
              <w:t>17</w:t>
            </w:r>
            <w:r>
              <w:rPr>
                <w:noProof/>
                <w:webHidden/>
              </w:rPr>
              <w:fldChar w:fldCharType="end"/>
            </w:r>
          </w:hyperlink>
        </w:p>
        <w:p w14:paraId="0EF33AA2" w14:textId="7360D825" w:rsidR="00391366" w:rsidRDefault="00391366">
          <w:pPr>
            <w:pStyle w:val="TOC3"/>
            <w:tabs>
              <w:tab w:val="right" w:leader="dot" w:pos="8296"/>
            </w:tabs>
            <w:ind w:firstLine="420"/>
            <w:rPr>
              <w:noProof/>
            </w:rPr>
          </w:pPr>
          <w:hyperlink w:anchor="_Toc149742113" w:history="1">
            <w:r w:rsidRPr="0009163F">
              <w:rPr>
                <w:rStyle w:val="aa"/>
                <w:noProof/>
              </w:rPr>
              <w:t>2.1 cmake安装</w:t>
            </w:r>
            <w:r>
              <w:rPr>
                <w:noProof/>
                <w:webHidden/>
              </w:rPr>
              <w:tab/>
            </w:r>
            <w:r>
              <w:rPr>
                <w:noProof/>
                <w:webHidden/>
              </w:rPr>
              <w:fldChar w:fldCharType="begin"/>
            </w:r>
            <w:r>
              <w:rPr>
                <w:noProof/>
                <w:webHidden/>
              </w:rPr>
              <w:instrText xml:space="preserve"> PAGEREF _Toc149742113 \h </w:instrText>
            </w:r>
            <w:r>
              <w:rPr>
                <w:noProof/>
                <w:webHidden/>
              </w:rPr>
            </w:r>
            <w:r>
              <w:rPr>
                <w:noProof/>
                <w:webHidden/>
              </w:rPr>
              <w:fldChar w:fldCharType="separate"/>
            </w:r>
            <w:r>
              <w:rPr>
                <w:noProof/>
                <w:webHidden/>
              </w:rPr>
              <w:t>17</w:t>
            </w:r>
            <w:r>
              <w:rPr>
                <w:noProof/>
                <w:webHidden/>
              </w:rPr>
              <w:fldChar w:fldCharType="end"/>
            </w:r>
          </w:hyperlink>
        </w:p>
        <w:p w14:paraId="241D1B3D" w14:textId="44A508DE" w:rsidR="00391366" w:rsidRDefault="00391366">
          <w:pPr>
            <w:pStyle w:val="TOC3"/>
            <w:tabs>
              <w:tab w:val="right" w:leader="dot" w:pos="8296"/>
            </w:tabs>
            <w:ind w:firstLine="420"/>
            <w:rPr>
              <w:noProof/>
            </w:rPr>
          </w:pPr>
          <w:hyperlink w:anchor="_Toc149742114" w:history="1">
            <w:r w:rsidRPr="0009163F">
              <w:rPr>
                <w:rStyle w:val="aa"/>
                <w:noProof/>
              </w:rPr>
              <w:t>2.2 vscode部署pcl（ubuntu-cmake）</w:t>
            </w:r>
            <w:r>
              <w:rPr>
                <w:noProof/>
                <w:webHidden/>
              </w:rPr>
              <w:tab/>
            </w:r>
            <w:r>
              <w:rPr>
                <w:noProof/>
                <w:webHidden/>
              </w:rPr>
              <w:fldChar w:fldCharType="begin"/>
            </w:r>
            <w:r>
              <w:rPr>
                <w:noProof/>
                <w:webHidden/>
              </w:rPr>
              <w:instrText xml:space="preserve"> PAGEREF _Toc149742114 \h </w:instrText>
            </w:r>
            <w:r>
              <w:rPr>
                <w:noProof/>
                <w:webHidden/>
              </w:rPr>
            </w:r>
            <w:r>
              <w:rPr>
                <w:noProof/>
                <w:webHidden/>
              </w:rPr>
              <w:fldChar w:fldCharType="separate"/>
            </w:r>
            <w:r>
              <w:rPr>
                <w:noProof/>
                <w:webHidden/>
              </w:rPr>
              <w:t>17</w:t>
            </w:r>
            <w:r>
              <w:rPr>
                <w:noProof/>
                <w:webHidden/>
              </w:rPr>
              <w:fldChar w:fldCharType="end"/>
            </w:r>
          </w:hyperlink>
        </w:p>
        <w:p w14:paraId="0BAACA75" w14:textId="24E46062" w:rsidR="00391366" w:rsidRDefault="00391366">
          <w:pPr>
            <w:pStyle w:val="TOC3"/>
            <w:tabs>
              <w:tab w:val="right" w:leader="dot" w:pos="8296"/>
            </w:tabs>
            <w:ind w:firstLine="420"/>
            <w:rPr>
              <w:noProof/>
            </w:rPr>
          </w:pPr>
          <w:hyperlink w:anchor="_Toc149742115" w:history="1">
            <w:r w:rsidRPr="0009163F">
              <w:rPr>
                <w:rStyle w:val="aa"/>
                <w:noProof/>
              </w:rPr>
              <w:t>2.3 windows+vs+PCL</w:t>
            </w:r>
            <w:r>
              <w:rPr>
                <w:noProof/>
                <w:webHidden/>
              </w:rPr>
              <w:tab/>
            </w:r>
            <w:r>
              <w:rPr>
                <w:noProof/>
                <w:webHidden/>
              </w:rPr>
              <w:fldChar w:fldCharType="begin"/>
            </w:r>
            <w:r>
              <w:rPr>
                <w:noProof/>
                <w:webHidden/>
              </w:rPr>
              <w:instrText xml:space="preserve"> PAGEREF _Toc149742115 \h </w:instrText>
            </w:r>
            <w:r>
              <w:rPr>
                <w:noProof/>
                <w:webHidden/>
              </w:rPr>
            </w:r>
            <w:r>
              <w:rPr>
                <w:noProof/>
                <w:webHidden/>
              </w:rPr>
              <w:fldChar w:fldCharType="separate"/>
            </w:r>
            <w:r>
              <w:rPr>
                <w:noProof/>
                <w:webHidden/>
              </w:rPr>
              <w:t>18</w:t>
            </w:r>
            <w:r>
              <w:rPr>
                <w:noProof/>
                <w:webHidden/>
              </w:rPr>
              <w:fldChar w:fldCharType="end"/>
            </w:r>
          </w:hyperlink>
        </w:p>
        <w:p w14:paraId="32258F12" w14:textId="73D74822" w:rsidR="00391366" w:rsidRDefault="00391366">
          <w:pPr>
            <w:pStyle w:val="TOC1"/>
            <w:tabs>
              <w:tab w:val="right" w:leader="dot" w:pos="8296"/>
            </w:tabs>
            <w:ind w:firstLine="420"/>
            <w:rPr>
              <w:noProof/>
            </w:rPr>
          </w:pPr>
          <w:hyperlink w:anchor="_Toc149742116" w:history="1">
            <w:r w:rsidRPr="0009163F">
              <w:rPr>
                <w:rStyle w:val="aa"/>
                <w:noProof/>
              </w:rPr>
              <w:t>7.18</w:t>
            </w:r>
            <w:r>
              <w:rPr>
                <w:noProof/>
                <w:webHidden/>
              </w:rPr>
              <w:tab/>
            </w:r>
            <w:r>
              <w:rPr>
                <w:noProof/>
                <w:webHidden/>
              </w:rPr>
              <w:fldChar w:fldCharType="begin"/>
            </w:r>
            <w:r>
              <w:rPr>
                <w:noProof/>
                <w:webHidden/>
              </w:rPr>
              <w:instrText xml:space="preserve"> PAGEREF _Toc149742116 \h </w:instrText>
            </w:r>
            <w:r>
              <w:rPr>
                <w:noProof/>
                <w:webHidden/>
              </w:rPr>
            </w:r>
            <w:r>
              <w:rPr>
                <w:noProof/>
                <w:webHidden/>
              </w:rPr>
              <w:fldChar w:fldCharType="separate"/>
            </w:r>
            <w:r>
              <w:rPr>
                <w:noProof/>
                <w:webHidden/>
              </w:rPr>
              <w:t>18</w:t>
            </w:r>
            <w:r>
              <w:rPr>
                <w:noProof/>
                <w:webHidden/>
              </w:rPr>
              <w:fldChar w:fldCharType="end"/>
            </w:r>
          </w:hyperlink>
        </w:p>
        <w:p w14:paraId="65EE7197" w14:textId="6CF564DF" w:rsidR="00391366" w:rsidRDefault="00391366">
          <w:pPr>
            <w:pStyle w:val="TOC2"/>
            <w:tabs>
              <w:tab w:val="right" w:leader="dot" w:pos="8296"/>
            </w:tabs>
            <w:ind w:firstLine="420"/>
            <w:rPr>
              <w:noProof/>
            </w:rPr>
          </w:pPr>
          <w:hyperlink w:anchor="_Toc149742117" w:history="1">
            <w:r w:rsidRPr="0009163F">
              <w:rPr>
                <w:rStyle w:val="aa"/>
                <w:noProof/>
              </w:rPr>
              <w:t>1. 论文 - 基于线激光的水轮机机器人测...标定与焊点加工区域特征提取</w:t>
            </w:r>
            <w:r>
              <w:rPr>
                <w:noProof/>
                <w:webHidden/>
              </w:rPr>
              <w:tab/>
            </w:r>
            <w:r>
              <w:rPr>
                <w:noProof/>
                <w:webHidden/>
              </w:rPr>
              <w:fldChar w:fldCharType="begin"/>
            </w:r>
            <w:r>
              <w:rPr>
                <w:noProof/>
                <w:webHidden/>
              </w:rPr>
              <w:instrText xml:space="preserve"> PAGEREF _Toc149742117 \h </w:instrText>
            </w:r>
            <w:r>
              <w:rPr>
                <w:noProof/>
                <w:webHidden/>
              </w:rPr>
            </w:r>
            <w:r>
              <w:rPr>
                <w:noProof/>
                <w:webHidden/>
              </w:rPr>
              <w:fldChar w:fldCharType="separate"/>
            </w:r>
            <w:r>
              <w:rPr>
                <w:noProof/>
                <w:webHidden/>
              </w:rPr>
              <w:t>18</w:t>
            </w:r>
            <w:r>
              <w:rPr>
                <w:noProof/>
                <w:webHidden/>
              </w:rPr>
              <w:fldChar w:fldCharType="end"/>
            </w:r>
          </w:hyperlink>
        </w:p>
        <w:p w14:paraId="078895B6" w14:textId="18B11439" w:rsidR="00391366" w:rsidRDefault="00391366">
          <w:pPr>
            <w:pStyle w:val="TOC3"/>
            <w:tabs>
              <w:tab w:val="right" w:leader="dot" w:pos="8296"/>
            </w:tabs>
            <w:ind w:firstLine="420"/>
            <w:rPr>
              <w:noProof/>
            </w:rPr>
          </w:pPr>
          <w:hyperlink w:anchor="_Toc149742118" w:history="1">
            <w:r w:rsidRPr="0009163F">
              <w:rPr>
                <w:rStyle w:val="aa"/>
                <w:noProof/>
              </w:rPr>
              <w:t>1.1 *手眼标定  --- 相关文章</w:t>
            </w:r>
            <w:r>
              <w:rPr>
                <w:noProof/>
                <w:webHidden/>
              </w:rPr>
              <w:tab/>
            </w:r>
            <w:r>
              <w:rPr>
                <w:noProof/>
                <w:webHidden/>
              </w:rPr>
              <w:fldChar w:fldCharType="begin"/>
            </w:r>
            <w:r>
              <w:rPr>
                <w:noProof/>
                <w:webHidden/>
              </w:rPr>
              <w:instrText xml:space="preserve"> PAGEREF _Toc149742118 \h </w:instrText>
            </w:r>
            <w:r>
              <w:rPr>
                <w:noProof/>
                <w:webHidden/>
              </w:rPr>
            </w:r>
            <w:r>
              <w:rPr>
                <w:noProof/>
                <w:webHidden/>
              </w:rPr>
              <w:fldChar w:fldCharType="separate"/>
            </w:r>
            <w:r>
              <w:rPr>
                <w:noProof/>
                <w:webHidden/>
              </w:rPr>
              <w:t>19</w:t>
            </w:r>
            <w:r>
              <w:rPr>
                <w:noProof/>
                <w:webHidden/>
              </w:rPr>
              <w:fldChar w:fldCharType="end"/>
            </w:r>
          </w:hyperlink>
        </w:p>
        <w:p w14:paraId="1DE41128" w14:textId="0A2FB0AF" w:rsidR="00391366" w:rsidRDefault="00391366">
          <w:pPr>
            <w:pStyle w:val="TOC3"/>
            <w:tabs>
              <w:tab w:val="right" w:leader="dot" w:pos="8296"/>
            </w:tabs>
            <w:ind w:firstLine="420"/>
            <w:rPr>
              <w:noProof/>
            </w:rPr>
          </w:pPr>
          <w:hyperlink w:anchor="_Toc149742119" w:history="1">
            <w:r w:rsidRPr="0009163F">
              <w:rPr>
                <w:rStyle w:val="aa"/>
                <w:noProof/>
              </w:rPr>
              <w:t>1.2 *点云处理</w:t>
            </w:r>
            <w:r>
              <w:rPr>
                <w:noProof/>
                <w:webHidden/>
              </w:rPr>
              <w:tab/>
            </w:r>
            <w:r>
              <w:rPr>
                <w:noProof/>
                <w:webHidden/>
              </w:rPr>
              <w:fldChar w:fldCharType="begin"/>
            </w:r>
            <w:r>
              <w:rPr>
                <w:noProof/>
                <w:webHidden/>
              </w:rPr>
              <w:instrText xml:space="preserve"> PAGEREF _Toc149742119 \h </w:instrText>
            </w:r>
            <w:r>
              <w:rPr>
                <w:noProof/>
                <w:webHidden/>
              </w:rPr>
            </w:r>
            <w:r>
              <w:rPr>
                <w:noProof/>
                <w:webHidden/>
              </w:rPr>
              <w:fldChar w:fldCharType="separate"/>
            </w:r>
            <w:r>
              <w:rPr>
                <w:noProof/>
                <w:webHidden/>
              </w:rPr>
              <w:t>19</w:t>
            </w:r>
            <w:r>
              <w:rPr>
                <w:noProof/>
                <w:webHidden/>
              </w:rPr>
              <w:fldChar w:fldCharType="end"/>
            </w:r>
          </w:hyperlink>
        </w:p>
        <w:p w14:paraId="5172DB2F" w14:textId="6ACFA715" w:rsidR="00391366" w:rsidRDefault="00391366">
          <w:pPr>
            <w:pStyle w:val="TOC1"/>
            <w:tabs>
              <w:tab w:val="right" w:leader="dot" w:pos="8296"/>
            </w:tabs>
            <w:ind w:firstLine="420"/>
            <w:rPr>
              <w:noProof/>
            </w:rPr>
          </w:pPr>
          <w:hyperlink w:anchor="_Toc149742120" w:history="1">
            <w:r w:rsidRPr="0009163F">
              <w:rPr>
                <w:rStyle w:val="aa"/>
                <w:noProof/>
              </w:rPr>
              <w:t>7.19</w:t>
            </w:r>
            <w:r>
              <w:rPr>
                <w:noProof/>
                <w:webHidden/>
              </w:rPr>
              <w:tab/>
            </w:r>
            <w:r>
              <w:rPr>
                <w:noProof/>
                <w:webHidden/>
              </w:rPr>
              <w:fldChar w:fldCharType="begin"/>
            </w:r>
            <w:r>
              <w:rPr>
                <w:noProof/>
                <w:webHidden/>
              </w:rPr>
              <w:instrText xml:space="preserve"> PAGEREF _Toc149742120 \h </w:instrText>
            </w:r>
            <w:r>
              <w:rPr>
                <w:noProof/>
                <w:webHidden/>
              </w:rPr>
            </w:r>
            <w:r>
              <w:rPr>
                <w:noProof/>
                <w:webHidden/>
              </w:rPr>
              <w:fldChar w:fldCharType="separate"/>
            </w:r>
            <w:r>
              <w:rPr>
                <w:noProof/>
                <w:webHidden/>
              </w:rPr>
              <w:t>19</w:t>
            </w:r>
            <w:r>
              <w:rPr>
                <w:noProof/>
                <w:webHidden/>
              </w:rPr>
              <w:fldChar w:fldCharType="end"/>
            </w:r>
          </w:hyperlink>
        </w:p>
        <w:p w14:paraId="3E4F87FF" w14:textId="316147A5" w:rsidR="00391366" w:rsidRDefault="00391366">
          <w:pPr>
            <w:pStyle w:val="TOC2"/>
            <w:tabs>
              <w:tab w:val="right" w:leader="dot" w:pos="8296"/>
            </w:tabs>
            <w:ind w:firstLine="420"/>
            <w:rPr>
              <w:noProof/>
            </w:rPr>
          </w:pPr>
          <w:hyperlink w:anchor="_Toc149742121" w:history="1">
            <w:r w:rsidRPr="0009163F">
              <w:rPr>
                <w:rStyle w:val="aa"/>
                <w:noProof/>
              </w:rPr>
              <w:t>1. *点云处理 – 昨天论文</w:t>
            </w:r>
            <w:r>
              <w:rPr>
                <w:noProof/>
                <w:webHidden/>
              </w:rPr>
              <w:tab/>
            </w:r>
            <w:r>
              <w:rPr>
                <w:noProof/>
                <w:webHidden/>
              </w:rPr>
              <w:fldChar w:fldCharType="begin"/>
            </w:r>
            <w:r>
              <w:rPr>
                <w:noProof/>
                <w:webHidden/>
              </w:rPr>
              <w:instrText xml:space="preserve"> PAGEREF _Toc149742121 \h </w:instrText>
            </w:r>
            <w:r>
              <w:rPr>
                <w:noProof/>
                <w:webHidden/>
              </w:rPr>
            </w:r>
            <w:r>
              <w:rPr>
                <w:noProof/>
                <w:webHidden/>
              </w:rPr>
              <w:fldChar w:fldCharType="separate"/>
            </w:r>
            <w:r>
              <w:rPr>
                <w:noProof/>
                <w:webHidden/>
              </w:rPr>
              <w:t>20</w:t>
            </w:r>
            <w:r>
              <w:rPr>
                <w:noProof/>
                <w:webHidden/>
              </w:rPr>
              <w:fldChar w:fldCharType="end"/>
            </w:r>
          </w:hyperlink>
        </w:p>
        <w:p w14:paraId="0C210706" w14:textId="181C4FC8" w:rsidR="00391366" w:rsidRDefault="00391366">
          <w:pPr>
            <w:pStyle w:val="TOC2"/>
            <w:tabs>
              <w:tab w:val="right" w:leader="dot" w:pos="8296"/>
            </w:tabs>
            <w:ind w:firstLine="420"/>
            <w:rPr>
              <w:noProof/>
            </w:rPr>
          </w:pPr>
          <w:hyperlink w:anchor="_Toc149742122" w:history="1">
            <w:r w:rsidRPr="0009163F">
              <w:rPr>
                <w:rStyle w:val="aa"/>
                <w:noProof/>
              </w:rPr>
              <w:t>2. C++ &amp; PCL学习</w:t>
            </w:r>
            <w:r>
              <w:rPr>
                <w:noProof/>
                <w:webHidden/>
              </w:rPr>
              <w:tab/>
            </w:r>
            <w:r>
              <w:rPr>
                <w:noProof/>
                <w:webHidden/>
              </w:rPr>
              <w:fldChar w:fldCharType="begin"/>
            </w:r>
            <w:r>
              <w:rPr>
                <w:noProof/>
                <w:webHidden/>
              </w:rPr>
              <w:instrText xml:space="preserve"> PAGEREF _Toc149742122 \h </w:instrText>
            </w:r>
            <w:r>
              <w:rPr>
                <w:noProof/>
                <w:webHidden/>
              </w:rPr>
            </w:r>
            <w:r>
              <w:rPr>
                <w:noProof/>
                <w:webHidden/>
              </w:rPr>
              <w:fldChar w:fldCharType="separate"/>
            </w:r>
            <w:r>
              <w:rPr>
                <w:noProof/>
                <w:webHidden/>
              </w:rPr>
              <w:t>20</w:t>
            </w:r>
            <w:r>
              <w:rPr>
                <w:noProof/>
                <w:webHidden/>
              </w:rPr>
              <w:fldChar w:fldCharType="end"/>
            </w:r>
          </w:hyperlink>
        </w:p>
        <w:p w14:paraId="6A172C4C" w14:textId="3BBC5684" w:rsidR="00391366" w:rsidRDefault="00391366">
          <w:pPr>
            <w:pStyle w:val="TOC3"/>
            <w:tabs>
              <w:tab w:val="right" w:leader="dot" w:pos="8296"/>
            </w:tabs>
            <w:ind w:firstLine="420"/>
            <w:rPr>
              <w:noProof/>
            </w:rPr>
          </w:pPr>
          <w:hyperlink w:anchor="_Toc149742123" w:history="1">
            <w:r w:rsidRPr="0009163F">
              <w:rPr>
                <w:rStyle w:val="aa"/>
                <w:noProof/>
              </w:rPr>
              <w:t>2.1 区域生长分割</w:t>
            </w:r>
            <w:r>
              <w:rPr>
                <w:noProof/>
                <w:webHidden/>
              </w:rPr>
              <w:tab/>
            </w:r>
            <w:r>
              <w:rPr>
                <w:noProof/>
                <w:webHidden/>
              </w:rPr>
              <w:fldChar w:fldCharType="begin"/>
            </w:r>
            <w:r>
              <w:rPr>
                <w:noProof/>
                <w:webHidden/>
              </w:rPr>
              <w:instrText xml:space="preserve"> PAGEREF _Toc149742123 \h </w:instrText>
            </w:r>
            <w:r>
              <w:rPr>
                <w:noProof/>
                <w:webHidden/>
              </w:rPr>
            </w:r>
            <w:r>
              <w:rPr>
                <w:noProof/>
                <w:webHidden/>
              </w:rPr>
              <w:fldChar w:fldCharType="separate"/>
            </w:r>
            <w:r>
              <w:rPr>
                <w:noProof/>
                <w:webHidden/>
              </w:rPr>
              <w:t>20</w:t>
            </w:r>
            <w:r>
              <w:rPr>
                <w:noProof/>
                <w:webHidden/>
              </w:rPr>
              <w:fldChar w:fldCharType="end"/>
            </w:r>
          </w:hyperlink>
        </w:p>
        <w:p w14:paraId="160B4584" w14:textId="6D8DFD74" w:rsidR="00391366" w:rsidRDefault="00391366">
          <w:pPr>
            <w:pStyle w:val="TOC3"/>
            <w:tabs>
              <w:tab w:val="right" w:leader="dot" w:pos="8296"/>
            </w:tabs>
            <w:ind w:firstLine="420"/>
            <w:rPr>
              <w:noProof/>
            </w:rPr>
          </w:pPr>
          <w:hyperlink w:anchor="_Toc149742124" w:history="1">
            <w:r w:rsidRPr="0009163F">
              <w:rPr>
                <w:rStyle w:val="aa"/>
                <w:noProof/>
              </w:rPr>
              <w:t>2.2 提取聚类分类</w:t>
            </w:r>
            <w:r>
              <w:rPr>
                <w:noProof/>
                <w:webHidden/>
              </w:rPr>
              <w:tab/>
            </w:r>
            <w:r>
              <w:rPr>
                <w:noProof/>
                <w:webHidden/>
              </w:rPr>
              <w:fldChar w:fldCharType="begin"/>
            </w:r>
            <w:r>
              <w:rPr>
                <w:noProof/>
                <w:webHidden/>
              </w:rPr>
              <w:instrText xml:space="preserve"> PAGEREF _Toc149742124 \h </w:instrText>
            </w:r>
            <w:r>
              <w:rPr>
                <w:noProof/>
                <w:webHidden/>
              </w:rPr>
            </w:r>
            <w:r>
              <w:rPr>
                <w:noProof/>
                <w:webHidden/>
              </w:rPr>
              <w:fldChar w:fldCharType="separate"/>
            </w:r>
            <w:r>
              <w:rPr>
                <w:noProof/>
                <w:webHidden/>
              </w:rPr>
              <w:t>20</w:t>
            </w:r>
            <w:r>
              <w:rPr>
                <w:noProof/>
                <w:webHidden/>
              </w:rPr>
              <w:fldChar w:fldCharType="end"/>
            </w:r>
          </w:hyperlink>
        </w:p>
        <w:p w14:paraId="49768DA1" w14:textId="28ACF664" w:rsidR="00391366" w:rsidRDefault="00391366">
          <w:pPr>
            <w:pStyle w:val="TOC3"/>
            <w:tabs>
              <w:tab w:val="right" w:leader="dot" w:pos="8296"/>
            </w:tabs>
            <w:ind w:firstLine="420"/>
            <w:rPr>
              <w:noProof/>
            </w:rPr>
          </w:pPr>
          <w:hyperlink w:anchor="_Toc149742125" w:history="1">
            <w:r w:rsidRPr="0009163F">
              <w:rPr>
                <w:rStyle w:val="aa"/>
                <w:noProof/>
              </w:rPr>
              <w:t>2.3 长边提取示例</w:t>
            </w:r>
            <w:r>
              <w:rPr>
                <w:noProof/>
                <w:webHidden/>
              </w:rPr>
              <w:tab/>
            </w:r>
            <w:r>
              <w:rPr>
                <w:noProof/>
                <w:webHidden/>
              </w:rPr>
              <w:fldChar w:fldCharType="begin"/>
            </w:r>
            <w:r>
              <w:rPr>
                <w:noProof/>
                <w:webHidden/>
              </w:rPr>
              <w:instrText xml:space="preserve"> PAGEREF _Toc149742125 \h </w:instrText>
            </w:r>
            <w:r>
              <w:rPr>
                <w:noProof/>
                <w:webHidden/>
              </w:rPr>
            </w:r>
            <w:r>
              <w:rPr>
                <w:noProof/>
                <w:webHidden/>
              </w:rPr>
              <w:fldChar w:fldCharType="separate"/>
            </w:r>
            <w:r>
              <w:rPr>
                <w:noProof/>
                <w:webHidden/>
              </w:rPr>
              <w:t>21</w:t>
            </w:r>
            <w:r>
              <w:rPr>
                <w:noProof/>
                <w:webHidden/>
              </w:rPr>
              <w:fldChar w:fldCharType="end"/>
            </w:r>
          </w:hyperlink>
        </w:p>
        <w:p w14:paraId="64242790" w14:textId="132C2A95" w:rsidR="00391366" w:rsidRDefault="00391366">
          <w:pPr>
            <w:pStyle w:val="TOC2"/>
            <w:tabs>
              <w:tab w:val="right" w:leader="dot" w:pos="8296"/>
            </w:tabs>
            <w:ind w:firstLine="420"/>
            <w:rPr>
              <w:noProof/>
            </w:rPr>
          </w:pPr>
          <w:hyperlink w:anchor="_Toc149742126" w:history="1">
            <w:r w:rsidRPr="0009163F">
              <w:rPr>
                <w:rStyle w:val="aa"/>
                <w:noProof/>
              </w:rPr>
              <w:t>3.windows+vscode+pcl+cmake 问题剖析</w:t>
            </w:r>
            <w:r>
              <w:rPr>
                <w:noProof/>
                <w:webHidden/>
              </w:rPr>
              <w:tab/>
            </w:r>
            <w:r>
              <w:rPr>
                <w:noProof/>
                <w:webHidden/>
              </w:rPr>
              <w:fldChar w:fldCharType="begin"/>
            </w:r>
            <w:r>
              <w:rPr>
                <w:noProof/>
                <w:webHidden/>
              </w:rPr>
              <w:instrText xml:space="preserve"> PAGEREF _Toc149742126 \h </w:instrText>
            </w:r>
            <w:r>
              <w:rPr>
                <w:noProof/>
                <w:webHidden/>
              </w:rPr>
            </w:r>
            <w:r>
              <w:rPr>
                <w:noProof/>
                <w:webHidden/>
              </w:rPr>
              <w:fldChar w:fldCharType="separate"/>
            </w:r>
            <w:r>
              <w:rPr>
                <w:noProof/>
                <w:webHidden/>
              </w:rPr>
              <w:t>21</w:t>
            </w:r>
            <w:r>
              <w:rPr>
                <w:noProof/>
                <w:webHidden/>
              </w:rPr>
              <w:fldChar w:fldCharType="end"/>
            </w:r>
          </w:hyperlink>
        </w:p>
        <w:p w14:paraId="5A0EA37E" w14:textId="44F45DC9" w:rsidR="00391366" w:rsidRDefault="00391366">
          <w:pPr>
            <w:pStyle w:val="TOC2"/>
            <w:tabs>
              <w:tab w:val="left" w:pos="1260"/>
              <w:tab w:val="right" w:leader="dot" w:pos="8296"/>
            </w:tabs>
            <w:ind w:firstLine="420"/>
            <w:rPr>
              <w:noProof/>
            </w:rPr>
          </w:pPr>
          <w:hyperlink w:anchor="_Toc149742127" w:history="1">
            <w:r w:rsidRPr="0009163F">
              <w:rPr>
                <w:rStyle w:val="aa"/>
                <w:noProof/>
              </w:rPr>
              <w:t>4.</w:t>
            </w:r>
            <w:r>
              <w:rPr>
                <w:noProof/>
              </w:rPr>
              <w:tab/>
            </w:r>
            <w:r w:rsidRPr="0009163F">
              <w:rPr>
                <w:rStyle w:val="aa"/>
                <w:noProof/>
              </w:rPr>
              <w:t>海康相机 – 调研+实践</w:t>
            </w:r>
            <w:r>
              <w:rPr>
                <w:noProof/>
                <w:webHidden/>
              </w:rPr>
              <w:tab/>
            </w:r>
            <w:r>
              <w:rPr>
                <w:noProof/>
                <w:webHidden/>
              </w:rPr>
              <w:fldChar w:fldCharType="begin"/>
            </w:r>
            <w:r>
              <w:rPr>
                <w:noProof/>
                <w:webHidden/>
              </w:rPr>
              <w:instrText xml:space="preserve"> PAGEREF _Toc149742127 \h </w:instrText>
            </w:r>
            <w:r>
              <w:rPr>
                <w:noProof/>
                <w:webHidden/>
              </w:rPr>
            </w:r>
            <w:r>
              <w:rPr>
                <w:noProof/>
                <w:webHidden/>
              </w:rPr>
              <w:fldChar w:fldCharType="separate"/>
            </w:r>
            <w:r>
              <w:rPr>
                <w:noProof/>
                <w:webHidden/>
              </w:rPr>
              <w:t>22</w:t>
            </w:r>
            <w:r>
              <w:rPr>
                <w:noProof/>
                <w:webHidden/>
              </w:rPr>
              <w:fldChar w:fldCharType="end"/>
            </w:r>
          </w:hyperlink>
        </w:p>
        <w:p w14:paraId="7EA2ECFD" w14:textId="3018DF6A" w:rsidR="00391366" w:rsidRDefault="00391366">
          <w:pPr>
            <w:pStyle w:val="TOC3"/>
            <w:tabs>
              <w:tab w:val="right" w:leader="dot" w:pos="8296"/>
            </w:tabs>
            <w:ind w:firstLine="420"/>
            <w:rPr>
              <w:noProof/>
            </w:rPr>
          </w:pPr>
          <w:hyperlink w:anchor="_Toc149742128" w:history="1">
            <w:r w:rsidRPr="0009163F">
              <w:rPr>
                <w:rStyle w:val="aa"/>
                <w:noProof/>
              </w:rPr>
              <w:t>4.1使用SDK拿去海康相机数据</w:t>
            </w:r>
            <w:r>
              <w:rPr>
                <w:noProof/>
                <w:webHidden/>
              </w:rPr>
              <w:tab/>
            </w:r>
            <w:r>
              <w:rPr>
                <w:noProof/>
                <w:webHidden/>
              </w:rPr>
              <w:fldChar w:fldCharType="begin"/>
            </w:r>
            <w:r>
              <w:rPr>
                <w:noProof/>
                <w:webHidden/>
              </w:rPr>
              <w:instrText xml:space="preserve"> PAGEREF _Toc149742128 \h </w:instrText>
            </w:r>
            <w:r>
              <w:rPr>
                <w:noProof/>
                <w:webHidden/>
              </w:rPr>
            </w:r>
            <w:r>
              <w:rPr>
                <w:noProof/>
                <w:webHidden/>
              </w:rPr>
              <w:fldChar w:fldCharType="separate"/>
            </w:r>
            <w:r>
              <w:rPr>
                <w:noProof/>
                <w:webHidden/>
              </w:rPr>
              <w:t>22</w:t>
            </w:r>
            <w:r>
              <w:rPr>
                <w:noProof/>
                <w:webHidden/>
              </w:rPr>
              <w:fldChar w:fldCharType="end"/>
            </w:r>
          </w:hyperlink>
        </w:p>
        <w:p w14:paraId="4B6AAC68" w14:textId="109671C7" w:rsidR="00391366" w:rsidRDefault="00391366">
          <w:pPr>
            <w:pStyle w:val="TOC3"/>
            <w:tabs>
              <w:tab w:val="right" w:leader="dot" w:pos="8296"/>
            </w:tabs>
            <w:ind w:firstLine="420"/>
            <w:rPr>
              <w:noProof/>
            </w:rPr>
          </w:pPr>
          <w:hyperlink w:anchor="_Toc149742129" w:history="1">
            <w:r w:rsidRPr="0009163F">
              <w:rPr>
                <w:rStyle w:val="aa"/>
                <w:noProof/>
              </w:rPr>
              <w:t>4.2 拍出钢板点云图，使用VM进行处理，构建基本思路</w:t>
            </w:r>
            <w:r>
              <w:rPr>
                <w:noProof/>
                <w:webHidden/>
              </w:rPr>
              <w:tab/>
            </w:r>
            <w:r>
              <w:rPr>
                <w:noProof/>
                <w:webHidden/>
              </w:rPr>
              <w:fldChar w:fldCharType="begin"/>
            </w:r>
            <w:r>
              <w:rPr>
                <w:noProof/>
                <w:webHidden/>
              </w:rPr>
              <w:instrText xml:space="preserve"> PAGEREF _Toc149742129 \h </w:instrText>
            </w:r>
            <w:r>
              <w:rPr>
                <w:noProof/>
                <w:webHidden/>
              </w:rPr>
            </w:r>
            <w:r>
              <w:rPr>
                <w:noProof/>
                <w:webHidden/>
              </w:rPr>
              <w:fldChar w:fldCharType="separate"/>
            </w:r>
            <w:r>
              <w:rPr>
                <w:noProof/>
                <w:webHidden/>
              </w:rPr>
              <w:t>22</w:t>
            </w:r>
            <w:r>
              <w:rPr>
                <w:noProof/>
                <w:webHidden/>
              </w:rPr>
              <w:fldChar w:fldCharType="end"/>
            </w:r>
          </w:hyperlink>
        </w:p>
        <w:p w14:paraId="5664ED6B" w14:textId="45F8D796" w:rsidR="00391366" w:rsidRDefault="00391366">
          <w:pPr>
            <w:pStyle w:val="TOC2"/>
            <w:tabs>
              <w:tab w:val="right" w:leader="dot" w:pos="8296"/>
            </w:tabs>
            <w:ind w:firstLine="420"/>
            <w:rPr>
              <w:noProof/>
            </w:rPr>
          </w:pPr>
          <w:hyperlink w:anchor="_Toc149742130" w:history="1">
            <w:r w:rsidRPr="0009163F">
              <w:rPr>
                <w:rStyle w:val="aa"/>
                <w:noProof/>
              </w:rPr>
              <w:t>小结：</w:t>
            </w:r>
            <w:r>
              <w:rPr>
                <w:noProof/>
                <w:webHidden/>
              </w:rPr>
              <w:tab/>
            </w:r>
            <w:r>
              <w:rPr>
                <w:noProof/>
                <w:webHidden/>
              </w:rPr>
              <w:fldChar w:fldCharType="begin"/>
            </w:r>
            <w:r>
              <w:rPr>
                <w:noProof/>
                <w:webHidden/>
              </w:rPr>
              <w:instrText xml:space="preserve"> PAGEREF _Toc149742130 \h </w:instrText>
            </w:r>
            <w:r>
              <w:rPr>
                <w:noProof/>
                <w:webHidden/>
              </w:rPr>
            </w:r>
            <w:r>
              <w:rPr>
                <w:noProof/>
                <w:webHidden/>
              </w:rPr>
              <w:fldChar w:fldCharType="separate"/>
            </w:r>
            <w:r>
              <w:rPr>
                <w:noProof/>
                <w:webHidden/>
              </w:rPr>
              <w:t>22</w:t>
            </w:r>
            <w:r>
              <w:rPr>
                <w:noProof/>
                <w:webHidden/>
              </w:rPr>
              <w:fldChar w:fldCharType="end"/>
            </w:r>
          </w:hyperlink>
        </w:p>
        <w:p w14:paraId="78F50154" w14:textId="6C09AB96" w:rsidR="00391366" w:rsidRDefault="00391366">
          <w:pPr>
            <w:pStyle w:val="TOC1"/>
            <w:tabs>
              <w:tab w:val="right" w:leader="dot" w:pos="8296"/>
            </w:tabs>
            <w:ind w:firstLine="420"/>
            <w:rPr>
              <w:noProof/>
            </w:rPr>
          </w:pPr>
          <w:hyperlink w:anchor="_Toc149742131" w:history="1">
            <w:r w:rsidRPr="0009163F">
              <w:rPr>
                <w:rStyle w:val="aa"/>
                <w:noProof/>
              </w:rPr>
              <w:t>7.20</w:t>
            </w:r>
            <w:r>
              <w:rPr>
                <w:noProof/>
                <w:webHidden/>
              </w:rPr>
              <w:tab/>
            </w:r>
            <w:r>
              <w:rPr>
                <w:noProof/>
                <w:webHidden/>
              </w:rPr>
              <w:fldChar w:fldCharType="begin"/>
            </w:r>
            <w:r>
              <w:rPr>
                <w:noProof/>
                <w:webHidden/>
              </w:rPr>
              <w:instrText xml:space="preserve"> PAGEREF _Toc149742131 \h </w:instrText>
            </w:r>
            <w:r>
              <w:rPr>
                <w:noProof/>
                <w:webHidden/>
              </w:rPr>
            </w:r>
            <w:r>
              <w:rPr>
                <w:noProof/>
                <w:webHidden/>
              </w:rPr>
              <w:fldChar w:fldCharType="separate"/>
            </w:r>
            <w:r>
              <w:rPr>
                <w:noProof/>
                <w:webHidden/>
              </w:rPr>
              <w:t>23</w:t>
            </w:r>
            <w:r>
              <w:rPr>
                <w:noProof/>
                <w:webHidden/>
              </w:rPr>
              <w:fldChar w:fldCharType="end"/>
            </w:r>
          </w:hyperlink>
        </w:p>
        <w:p w14:paraId="6A40DD16" w14:textId="5CAFC792" w:rsidR="00391366" w:rsidRDefault="00391366">
          <w:pPr>
            <w:pStyle w:val="TOC2"/>
            <w:tabs>
              <w:tab w:val="right" w:leader="dot" w:pos="8296"/>
            </w:tabs>
            <w:ind w:firstLine="420"/>
            <w:rPr>
              <w:noProof/>
            </w:rPr>
          </w:pPr>
          <w:hyperlink w:anchor="_Toc149742132" w:history="1">
            <w:r w:rsidRPr="0009163F">
              <w:rPr>
                <w:rStyle w:val="aa"/>
                <w:noProof/>
              </w:rPr>
              <w:t>1. 钢板项目</w:t>
            </w:r>
            <w:r>
              <w:rPr>
                <w:noProof/>
                <w:webHidden/>
              </w:rPr>
              <w:tab/>
            </w:r>
            <w:r>
              <w:rPr>
                <w:noProof/>
                <w:webHidden/>
              </w:rPr>
              <w:fldChar w:fldCharType="begin"/>
            </w:r>
            <w:r>
              <w:rPr>
                <w:noProof/>
                <w:webHidden/>
              </w:rPr>
              <w:instrText xml:space="preserve"> PAGEREF _Toc149742132 \h </w:instrText>
            </w:r>
            <w:r>
              <w:rPr>
                <w:noProof/>
                <w:webHidden/>
              </w:rPr>
            </w:r>
            <w:r>
              <w:rPr>
                <w:noProof/>
                <w:webHidden/>
              </w:rPr>
              <w:fldChar w:fldCharType="separate"/>
            </w:r>
            <w:r>
              <w:rPr>
                <w:noProof/>
                <w:webHidden/>
              </w:rPr>
              <w:t>23</w:t>
            </w:r>
            <w:r>
              <w:rPr>
                <w:noProof/>
                <w:webHidden/>
              </w:rPr>
              <w:fldChar w:fldCharType="end"/>
            </w:r>
          </w:hyperlink>
        </w:p>
        <w:p w14:paraId="556E92A5" w14:textId="53E11090" w:rsidR="00391366" w:rsidRDefault="00391366">
          <w:pPr>
            <w:pStyle w:val="TOC3"/>
            <w:tabs>
              <w:tab w:val="right" w:leader="dot" w:pos="8296"/>
            </w:tabs>
            <w:ind w:firstLine="420"/>
            <w:rPr>
              <w:noProof/>
            </w:rPr>
          </w:pPr>
          <w:hyperlink w:anchor="_Toc149742133" w:history="1">
            <w:r w:rsidRPr="0009163F">
              <w:rPr>
                <w:rStyle w:val="aa"/>
                <w:noProof/>
              </w:rPr>
              <w:t>1.1 已解决 - 问题1：项目场景</w:t>
            </w:r>
            <w:r>
              <w:rPr>
                <w:noProof/>
                <w:webHidden/>
              </w:rPr>
              <w:tab/>
            </w:r>
            <w:r>
              <w:rPr>
                <w:noProof/>
                <w:webHidden/>
              </w:rPr>
              <w:fldChar w:fldCharType="begin"/>
            </w:r>
            <w:r>
              <w:rPr>
                <w:noProof/>
                <w:webHidden/>
              </w:rPr>
              <w:instrText xml:space="preserve"> PAGEREF _Toc149742133 \h </w:instrText>
            </w:r>
            <w:r>
              <w:rPr>
                <w:noProof/>
                <w:webHidden/>
              </w:rPr>
            </w:r>
            <w:r>
              <w:rPr>
                <w:noProof/>
                <w:webHidden/>
              </w:rPr>
              <w:fldChar w:fldCharType="separate"/>
            </w:r>
            <w:r>
              <w:rPr>
                <w:noProof/>
                <w:webHidden/>
              </w:rPr>
              <w:t>23</w:t>
            </w:r>
            <w:r>
              <w:rPr>
                <w:noProof/>
                <w:webHidden/>
              </w:rPr>
              <w:fldChar w:fldCharType="end"/>
            </w:r>
          </w:hyperlink>
        </w:p>
        <w:p w14:paraId="0DFCB53D" w14:textId="1C7312F2" w:rsidR="00391366" w:rsidRDefault="00391366">
          <w:pPr>
            <w:pStyle w:val="TOC3"/>
            <w:tabs>
              <w:tab w:val="right" w:leader="dot" w:pos="8296"/>
            </w:tabs>
            <w:ind w:firstLine="420"/>
            <w:rPr>
              <w:noProof/>
            </w:rPr>
          </w:pPr>
          <w:hyperlink w:anchor="_Toc149742134" w:history="1">
            <w:r w:rsidRPr="0009163F">
              <w:rPr>
                <w:rStyle w:val="aa"/>
                <w:noProof/>
              </w:rPr>
              <w:t>1.2 已解决 - 问题2：获取点云之后的工作如何进行</w:t>
            </w:r>
            <w:r>
              <w:rPr>
                <w:noProof/>
                <w:webHidden/>
              </w:rPr>
              <w:tab/>
            </w:r>
            <w:r>
              <w:rPr>
                <w:noProof/>
                <w:webHidden/>
              </w:rPr>
              <w:fldChar w:fldCharType="begin"/>
            </w:r>
            <w:r>
              <w:rPr>
                <w:noProof/>
                <w:webHidden/>
              </w:rPr>
              <w:instrText xml:space="preserve"> PAGEREF _Toc149742134 \h </w:instrText>
            </w:r>
            <w:r>
              <w:rPr>
                <w:noProof/>
                <w:webHidden/>
              </w:rPr>
            </w:r>
            <w:r>
              <w:rPr>
                <w:noProof/>
                <w:webHidden/>
              </w:rPr>
              <w:fldChar w:fldCharType="separate"/>
            </w:r>
            <w:r>
              <w:rPr>
                <w:noProof/>
                <w:webHidden/>
              </w:rPr>
              <w:t>23</w:t>
            </w:r>
            <w:r>
              <w:rPr>
                <w:noProof/>
                <w:webHidden/>
              </w:rPr>
              <w:fldChar w:fldCharType="end"/>
            </w:r>
          </w:hyperlink>
        </w:p>
        <w:p w14:paraId="32C18ADA" w14:textId="759BDDDC" w:rsidR="00391366" w:rsidRDefault="00391366">
          <w:pPr>
            <w:pStyle w:val="TOC2"/>
            <w:tabs>
              <w:tab w:val="right" w:leader="dot" w:pos="8296"/>
            </w:tabs>
            <w:ind w:firstLine="420"/>
            <w:rPr>
              <w:noProof/>
            </w:rPr>
          </w:pPr>
          <w:hyperlink w:anchor="_Toc149742135" w:history="1">
            <w:r w:rsidRPr="0009163F">
              <w:rPr>
                <w:rStyle w:val="aa"/>
                <w:noProof/>
              </w:rPr>
              <w:t>2. 论文 - 基于线激光的水轮机机器人测...标定与焊点加工区域特征提取</w:t>
            </w:r>
            <w:r>
              <w:rPr>
                <w:noProof/>
                <w:webHidden/>
              </w:rPr>
              <w:tab/>
            </w:r>
            <w:r>
              <w:rPr>
                <w:noProof/>
                <w:webHidden/>
              </w:rPr>
              <w:fldChar w:fldCharType="begin"/>
            </w:r>
            <w:r>
              <w:rPr>
                <w:noProof/>
                <w:webHidden/>
              </w:rPr>
              <w:instrText xml:space="preserve"> PAGEREF _Toc149742135 \h </w:instrText>
            </w:r>
            <w:r>
              <w:rPr>
                <w:noProof/>
                <w:webHidden/>
              </w:rPr>
            </w:r>
            <w:r>
              <w:rPr>
                <w:noProof/>
                <w:webHidden/>
              </w:rPr>
              <w:fldChar w:fldCharType="separate"/>
            </w:r>
            <w:r>
              <w:rPr>
                <w:noProof/>
                <w:webHidden/>
              </w:rPr>
              <w:t>24</w:t>
            </w:r>
            <w:r>
              <w:rPr>
                <w:noProof/>
                <w:webHidden/>
              </w:rPr>
              <w:fldChar w:fldCharType="end"/>
            </w:r>
          </w:hyperlink>
        </w:p>
        <w:p w14:paraId="45F88EAF" w14:textId="13C1C6E5" w:rsidR="00391366" w:rsidRDefault="00391366">
          <w:pPr>
            <w:pStyle w:val="TOC3"/>
            <w:tabs>
              <w:tab w:val="right" w:leader="dot" w:pos="8296"/>
            </w:tabs>
            <w:ind w:firstLine="420"/>
            <w:rPr>
              <w:noProof/>
            </w:rPr>
          </w:pPr>
          <w:hyperlink w:anchor="_Toc149742136" w:history="1">
            <w:r w:rsidRPr="0009163F">
              <w:rPr>
                <w:rStyle w:val="aa"/>
                <w:noProof/>
              </w:rPr>
              <w:t>2.1 (章节3.2.3)线激光点云去重算法分析与实现</w:t>
            </w:r>
            <w:r>
              <w:rPr>
                <w:noProof/>
                <w:webHidden/>
              </w:rPr>
              <w:tab/>
            </w:r>
            <w:r>
              <w:rPr>
                <w:noProof/>
                <w:webHidden/>
              </w:rPr>
              <w:fldChar w:fldCharType="begin"/>
            </w:r>
            <w:r>
              <w:rPr>
                <w:noProof/>
                <w:webHidden/>
              </w:rPr>
              <w:instrText xml:space="preserve"> PAGEREF _Toc149742136 \h </w:instrText>
            </w:r>
            <w:r>
              <w:rPr>
                <w:noProof/>
                <w:webHidden/>
              </w:rPr>
            </w:r>
            <w:r>
              <w:rPr>
                <w:noProof/>
                <w:webHidden/>
              </w:rPr>
              <w:fldChar w:fldCharType="separate"/>
            </w:r>
            <w:r>
              <w:rPr>
                <w:noProof/>
                <w:webHidden/>
              </w:rPr>
              <w:t>24</w:t>
            </w:r>
            <w:r>
              <w:rPr>
                <w:noProof/>
                <w:webHidden/>
              </w:rPr>
              <w:fldChar w:fldCharType="end"/>
            </w:r>
          </w:hyperlink>
        </w:p>
        <w:p w14:paraId="6B869FF8" w14:textId="5CE371E4" w:rsidR="00391366" w:rsidRDefault="00391366">
          <w:pPr>
            <w:pStyle w:val="TOC3"/>
            <w:tabs>
              <w:tab w:val="right" w:leader="dot" w:pos="8296"/>
            </w:tabs>
            <w:ind w:firstLine="420"/>
            <w:rPr>
              <w:noProof/>
            </w:rPr>
          </w:pPr>
          <w:hyperlink w:anchor="_Toc149742137" w:history="1">
            <w:r w:rsidRPr="0009163F">
              <w:rPr>
                <w:rStyle w:val="aa"/>
                <w:noProof/>
              </w:rPr>
              <w:t>2.2 （章节3.3）线激光点云焊点特征分割算法研究与改进</w:t>
            </w:r>
            <w:r>
              <w:rPr>
                <w:noProof/>
                <w:webHidden/>
              </w:rPr>
              <w:tab/>
            </w:r>
            <w:r>
              <w:rPr>
                <w:noProof/>
                <w:webHidden/>
              </w:rPr>
              <w:fldChar w:fldCharType="begin"/>
            </w:r>
            <w:r>
              <w:rPr>
                <w:noProof/>
                <w:webHidden/>
              </w:rPr>
              <w:instrText xml:space="preserve"> PAGEREF _Toc149742137 \h </w:instrText>
            </w:r>
            <w:r>
              <w:rPr>
                <w:noProof/>
                <w:webHidden/>
              </w:rPr>
            </w:r>
            <w:r>
              <w:rPr>
                <w:noProof/>
                <w:webHidden/>
              </w:rPr>
              <w:fldChar w:fldCharType="separate"/>
            </w:r>
            <w:r>
              <w:rPr>
                <w:noProof/>
                <w:webHidden/>
              </w:rPr>
              <w:t>25</w:t>
            </w:r>
            <w:r>
              <w:rPr>
                <w:noProof/>
                <w:webHidden/>
              </w:rPr>
              <w:fldChar w:fldCharType="end"/>
            </w:r>
          </w:hyperlink>
        </w:p>
        <w:p w14:paraId="26B3E97A" w14:textId="68A41FD8" w:rsidR="00391366" w:rsidRDefault="00391366">
          <w:pPr>
            <w:pStyle w:val="TOC3"/>
            <w:tabs>
              <w:tab w:val="right" w:leader="dot" w:pos="8296"/>
            </w:tabs>
            <w:ind w:firstLine="420"/>
            <w:rPr>
              <w:noProof/>
            </w:rPr>
          </w:pPr>
          <w:hyperlink w:anchor="_Toc149742138" w:history="1">
            <w:r w:rsidRPr="0009163F">
              <w:rPr>
                <w:rStyle w:val="aa"/>
                <w:noProof/>
              </w:rPr>
              <w:t>小结：</w:t>
            </w:r>
            <w:r>
              <w:rPr>
                <w:noProof/>
                <w:webHidden/>
              </w:rPr>
              <w:tab/>
            </w:r>
            <w:r>
              <w:rPr>
                <w:noProof/>
                <w:webHidden/>
              </w:rPr>
              <w:fldChar w:fldCharType="begin"/>
            </w:r>
            <w:r>
              <w:rPr>
                <w:noProof/>
                <w:webHidden/>
              </w:rPr>
              <w:instrText xml:space="preserve"> PAGEREF _Toc149742138 \h </w:instrText>
            </w:r>
            <w:r>
              <w:rPr>
                <w:noProof/>
                <w:webHidden/>
              </w:rPr>
            </w:r>
            <w:r>
              <w:rPr>
                <w:noProof/>
                <w:webHidden/>
              </w:rPr>
              <w:fldChar w:fldCharType="separate"/>
            </w:r>
            <w:r>
              <w:rPr>
                <w:noProof/>
                <w:webHidden/>
              </w:rPr>
              <w:t>25</w:t>
            </w:r>
            <w:r>
              <w:rPr>
                <w:noProof/>
                <w:webHidden/>
              </w:rPr>
              <w:fldChar w:fldCharType="end"/>
            </w:r>
          </w:hyperlink>
        </w:p>
        <w:p w14:paraId="5F10B4E0" w14:textId="5069EDF4" w:rsidR="00391366" w:rsidRDefault="00391366">
          <w:pPr>
            <w:pStyle w:val="TOC2"/>
            <w:tabs>
              <w:tab w:val="right" w:leader="dot" w:pos="8296"/>
            </w:tabs>
            <w:ind w:firstLine="420"/>
            <w:rPr>
              <w:noProof/>
            </w:rPr>
          </w:pPr>
          <w:hyperlink w:anchor="_Toc149742139" w:history="1">
            <w:r w:rsidRPr="0009163F">
              <w:rPr>
                <w:rStyle w:val="aa"/>
                <w:noProof/>
              </w:rPr>
              <w:t>3. 改进 - 手机边框点云提取</w:t>
            </w:r>
            <w:r>
              <w:rPr>
                <w:noProof/>
                <w:webHidden/>
              </w:rPr>
              <w:tab/>
            </w:r>
            <w:r>
              <w:rPr>
                <w:noProof/>
                <w:webHidden/>
              </w:rPr>
              <w:fldChar w:fldCharType="begin"/>
            </w:r>
            <w:r>
              <w:rPr>
                <w:noProof/>
                <w:webHidden/>
              </w:rPr>
              <w:instrText xml:space="preserve"> PAGEREF _Toc149742139 \h </w:instrText>
            </w:r>
            <w:r>
              <w:rPr>
                <w:noProof/>
                <w:webHidden/>
              </w:rPr>
            </w:r>
            <w:r>
              <w:rPr>
                <w:noProof/>
                <w:webHidden/>
              </w:rPr>
              <w:fldChar w:fldCharType="separate"/>
            </w:r>
            <w:r>
              <w:rPr>
                <w:noProof/>
                <w:webHidden/>
              </w:rPr>
              <w:t>26</w:t>
            </w:r>
            <w:r>
              <w:rPr>
                <w:noProof/>
                <w:webHidden/>
              </w:rPr>
              <w:fldChar w:fldCharType="end"/>
            </w:r>
          </w:hyperlink>
        </w:p>
        <w:p w14:paraId="1EF7E120" w14:textId="11C50383" w:rsidR="00391366" w:rsidRDefault="00391366">
          <w:pPr>
            <w:pStyle w:val="TOC2"/>
            <w:tabs>
              <w:tab w:val="left" w:pos="1260"/>
              <w:tab w:val="right" w:leader="dot" w:pos="8296"/>
            </w:tabs>
            <w:ind w:firstLine="420"/>
            <w:rPr>
              <w:noProof/>
            </w:rPr>
          </w:pPr>
          <w:hyperlink w:anchor="_Toc149742140" w:history="1">
            <w:r w:rsidRPr="0009163F">
              <w:rPr>
                <w:rStyle w:val="aa"/>
                <w:noProof/>
              </w:rPr>
              <w:t>4.</w:t>
            </w:r>
            <w:r>
              <w:rPr>
                <w:noProof/>
              </w:rPr>
              <w:tab/>
            </w:r>
            <w:r w:rsidRPr="0009163F">
              <w:rPr>
                <w:rStyle w:val="aa"/>
                <w:noProof/>
              </w:rPr>
              <w:t>已解决 - windows+vscode+PCL</w:t>
            </w:r>
            <w:r>
              <w:rPr>
                <w:noProof/>
                <w:webHidden/>
              </w:rPr>
              <w:tab/>
            </w:r>
            <w:r>
              <w:rPr>
                <w:noProof/>
                <w:webHidden/>
              </w:rPr>
              <w:fldChar w:fldCharType="begin"/>
            </w:r>
            <w:r>
              <w:rPr>
                <w:noProof/>
                <w:webHidden/>
              </w:rPr>
              <w:instrText xml:space="preserve"> PAGEREF _Toc149742140 \h </w:instrText>
            </w:r>
            <w:r>
              <w:rPr>
                <w:noProof/>
                <w:webHidden/>
              </w:rPr>
            </w:r>
            <w:r>
              <w:rPr>
                <w:noProof/>
                <w:webHidden/>
              </w:rPr>
              <w:fldChar w:fldCharType="separate"/>
            </w:r>
            <w:r>
              <w:rPr>
                <w:noProof/>
                <w:webHidden/>
              </w:rPr>
              <w:t>26</w:t>
            </w:r>
            <w:r>
              <w:rPr>
                <w:noProof/>
                <w:webHidden/>
              </w:rPr>
              <w:fldChar w:fldCharType="end"/>
            </w:r>
          </w:hyperlink>
        </w:p>
        <w:p w14:paraId="268443BF" w14:textId="03589DA3" w:rsidR="00391366" w:rsidRDefault="00391366">
          <w:pPr>
            <w:pStyle w:val="TOC2"/>
            <w:tabs>
              <w:tab w:val="left" w:pos="1260"/>
              <w:tab w:val="right" w:leader="dot" w:pos="8296"/>
            </w:tabs>
            <w:ind w:firstLine="420"/>
            <w:rPr>
              <w:noProof/>
            </w:rPr>
          </w:pPr>
          <w:hyperlink w:anchor="_Toc149742141" w:history="1">
            <w:r w:rsidRPr="0009163F">
              <w:rPr>
                <w:rStyle w:val="aa"/>
                <w:noProof/>
              </w:rPr>
              <w:t>5.</w:t>
            </w:r>
            <w:r>
              <w:rPr>
                <w:noProof/>
              </w:rPr>
              <w:tab/>
            </w:r>
            <w:r w:rsidRPr="0009163F">
              <w:rPr>
                <w:rStyle w:val="aa"/>
                <w:noProof/>
              </w:rPr>
              <w:t>关于BUG - 小结</w:t>
            </w:r>
            <w:r>
              <w:rPr>
                <w:noProof/>
                <w:webHidden/>
              </w:rPr>
              <w:tab/>
            </w:r>
            <w:r>
              <w:rPr>
                <w:noProof/>
                <w:webHidden/>
              </w:rPr>
              <w:fldChar w:fldCharType="begin"/>
            </w:r>
            <w:r>
              <w:rPr>
                <w:noProof/>
                <w:webHidden/>
              </w:rPr>
              <w:instrText xml:space="preserve"> PAGEREF _Toc149742141 \h </w:instrText>
            </w:r>
            <w:r>
              <w:rPr>
                <w:noProof/>
                <w:webHidden/>
              </w:rPr>
            </w:r>
            <w:r>
              <w:rPr>
                <w:noProof/>
                <w:webHidden/>
              </w:rPr>
              <w:fldChar w:fldCharType="separate"/>
            </w:r>
            <w:r>
              <w:rPr>
                <w:noProof/>
                <w:webHidden/>
              </w:rPr>
              <w:t>27</w:t>
            </w:r>
            <w:r>
              <w:rPr>
                <w:noProof/>
                <w:webHidden/>
              </w:rPr>
              <w:fldChar w:fldCharType="end"/>
            </w:r>
          </w:hyperlink>
        </w:p>
        <w:p w14:paraId="3B27B5ED" w14:textId="5EF1D915" w:rsidR="00391366" w:rsidRDefault="00391366">
          <w:pPr>
            <w:pStyle w:val="TOC1"/>
            <w:tabs>
              <w:tab w:val="right" w:leader="dot" w:pos="8296"/>
            </w:tabs>
            <w:ind w:firstLine="420"/>
            <w:rPr>
              <w:noProof/>
            </w:rPr>
          </w:pPr>
          <w:hyperlink w:anchor="_Toc149742142" w:history="1">
            <w:r w:rsidRPr="0009163F">
              <w:rPr>
                <w:rStyle w:val="aa"/>
                <w:noProof/>
              </w:rPr>
              <w:t>7.21</w:t>
            </w:r>
            <w:r>
              <w:rPr>
                <w:noProof/>
                <w:webHidden/>
              </w:rPr>
              <w:tab/>
            </w:r>
            <w:r>
              <w:rPr>
                <w:noProof/>
                <w:webHidden/>
              </w:rPr>
              <w:fldChar w:fldCharType="begin"/>
            </w:r>
            <w:r>
              <w:rPr>
                <w:noProof/>
                <w:webHidden/>
              </w:rPr>
              <w:instrText xml:space="preserve"> PAGEREF _Toc149742142 \h </w:instrText>
            </w:r>
            <w:r>
              <w:rPr>
                <w:noProof/>
                <w:webHidden/>
              </w:rPr>
            </w:r>
            <w:r>
              <w:rPr>
                <w:noProof/>
                <w:webHidden/>
              </w:rPr>
              <w:fldChar w:fldCharType="separate"/>
            </w:r>
            <w:r>
              <w:rPr>
                <w:noProof/>
                <w:webHidden/>
              </w:rPr>
              <w:t>28</w:t>
            </w:r>
            <w:r>
              <w:rPr>
                <w:noProof/>
                <w:webHidden/>
              </w:rPr>
              <w:fldChar w:fldCharType="end"/>
            </w:r>
          </w:hyperlink>
        </w:p>
        <w:p w14:paraId="7D7B2022" w14:textId="45EF7B0A" w:rsidR="00391366" w:rsidRDefault="00391366">
          <w:pPr>
            <w:pStyle w:val="TOC2"/>
            <w:tabs>
              <w:tab w:val="right" w:leader="dot" w:pos="8296"/>
            </w:tabs>
            <w:ind w:firstLine="420"/>
            <w:rPr>
              <w:noProof/>
            </w:rPr>
          </w:pPr>
          <w:hyperlink w:anchor="_Toc149742143" w:history="1">
            <w:r w:rsidRPr="0009163F">
              <w:rPr>
                <w:rStyle w:val="aa"/>
                <w:noProof/>
              </w:rPr>
              <w:t>1. Halcon</w:t>
            </w:r>
            <w:r>
              <w:rPr>
                <w:noProof/>
                <w:webHidden/>
              </w:rPr>
              <w:tab/>
            </w:r>
            <w:r>
              <w:rPr>
                <w:noProof/>
                <w:webHidden/>
              </w:rPr>
              <w:fldChar w:fldCharType="begin"/>
            </w:r>
            <w:r>
              <w:rPr>
                <w:noProof/>
                <w:webHidden/>
              </w:rPr>
              <w:instrText xml:space="preserve"> PAGEREF _Toc149742143 \h </w:instrText>
            </w:r>
            <w:r>
              <w:rPr>
                <w:noProof/>
                <w:webHidden/>
              </w:rPr>
            </w:r>
            <w:r>
              <w:rPr>
                <w:noProof/>
                <w:webHidden/>
              </w:rPr>
              <w:fldChar w:fldCharType="separate"/>
            </w:r>
            <w:r>
              <w:rPr>
                <w:noProof/>
                <w:webHidden/>
              </w:rPr>
              <w:t>28</w:t>
            </w:r>
            <w:r>
              <w:rPr>
                <w:noProof/>
                <w:webHidden/>
              </w:rPr>
              <w:fldChar w:fldCharType="end"/>
            </w:r>
          </w:hyperlink>
        </w:p>
        <w:p w14:paraId="778CACC9" w14:textId="52E07710" w:rsidR="00391366" w:rsidRDefault="00391366">
          <w:pPr>
            <w:pStyle w:val="TOC3"/>
            <w:tabs>
              <w:tab w:val="right" w:leader="dot" w:pos="8296"/>
            </w:tabs>
            <w:ind w:firstLine="420"/>
            <w:rPr>
              <w:noProof/>
            </w:rPr>
          </w:pPr>
          <w:hyperlink w:anchor="_Toc149742144" w:history="1">
            <w:r w:rsidRPr="0009163F">
              <w:rPr>
                <w:rStyle w:val="aa"/>
                <w:noProof/>
              </w:rPr>
              <w:t>1.1 安装 – 并在vs调用halcon的包</w:t>
            </w:r>
            <w:r>
              <w:rPr>
                <w:noProof/>
                <w:webHidden/>
              </w:rPr>
              <w:tab/>
            </w:r>
            <w:r>
              <w:rPr>
                <w:noProof/>
                <w:webHidden/>
              </w:rPr>
              <w:fldChar w:fldCharType="begin"/>
            </w:r>
            <w:r>
              <w:rPr>
                <w:noProof/>
                <w:webHidden/>
              </w:rPr>
              <w:instrText xml:space="preserve"> PAGEREF _Toc149742144 \h </w:instrText>
            </w:r>
            <w:r>
              <w:rPr>
                <w:noProof/>
                <w:webHidden/>
              </w:rPr>
            </w:r>
            <w:r>
              <w:rPr>
                <w:noProof/>
                <w:webHidden/>
              </w:rPr>
              <w:fldChar w:fldCharType="separate"/>
            </w:r>
            <w:r>
              <w:rPr>
                <w:noProof/>
                <w:webHidden/>
              </w:rPr>
              <w:t>28</w:t>
            </w:r>
            <w:r>
              <w:rPr>
                <w:noProof/>
                <w:webHidden/>
              </w:rPr>
              <w:fldChar w:fldCharType="end"/>
            </w:r>
          </w:hyperlink>
        </w:p>
        <w:p w14:paraId="6ACDA5B6" w14:textId="2290ADC3" w:rsidR="00391366" w:rsidRDefault="00391366">
          <w:pPr>
            <w:pStyle w:val="TOC2"/>
            <w:tabs>
              <w:tab w:val="right" w:leader="dot" w:pos="8296"/>
            </w:tabs>
            <w:ind w:firstLine="420"/>
            <w:rPr>
              <w:noProof/>
            </w:rPr>
          </w:pPr>
          <w:hyperlink w:anchor="_Toc149742145" w:history="1">
            <w:r w:rsidRPr="0009163F">
              <w:rPr>
                <w:rStyle w:val="aa"/>
                <w:noProof/>
              </w:rPr>
              <w:t>2. pcl学习路线及资料</w:t>
            </w:r>
            <w:r>
              <w:rPr>
                <w:noProof/>
                <w:webHidden/>
              </w:rPr>
              <w:tab/>
            </w:r>
            <w:r>
              <w:rPr>
                <w:noProof/>
                <w:webHidden/>
              </w:rPr>
              <w:fldChar w:fldCharType="begin"/>
            </w:r>
            <w:r>
              <w:rPr>
                <w:noProof/>
                <w:webHidden/>
              </w:rPr>
              <w:instrText xml:space="preserve"> PAGEREF _Toc149742145 \h </w:instrText>
            </w:r>
            <w:r>
              <w:rPr>
                <w:noProof/>
                <w:webHidden/>
              </w:rPr>
            </w:r>
            <w:r>
              <w:rPr>
                <w:noProof/>
                <w:webHidden/>
              </w:rPr>
              <w:fldChar w:fldCharType="separate"/>
            </w:r>
            <w:r>
              <w:rPr>
                <w:noProof/>
                <w:webHidden/>
              </w:rPr>
              <w:t>28</w:t>
            </w:r>
            <w:r>
              <w:rPr>
                <w:noProof/>
                <w:webHidden/>
              </w:rPr>
              <w:fldChar w:fldCharType="end"/>
            </w:r>
          </w:hyperlink>
        </w:p>
        <w:p w14:paraId="6E5B1958" w14:textId="02C6872C" w:rsidR="00391366" w:rsidRDefault="00391366">
          <w:pPr>
            <w:pStyle w:val="TOC2"/>
            <w:tabs>
              <w:tab w:val="right" w:leader="dot" w:pos="8296"/>
            </w:tabs>
            <w:ind w:firstLine="420"/>
            <w:rPr>
              <w:noProof/>
            </w:rPr>
          </w:pPr>
          <w:hyperlink w:anchor="_Toc149742146" w:history="1">
            <w:r w:rsidRPr="0009163F">
              <w:rPr>
                <w:rStyle w:val="aa"/>
                <w:noProof/>
              </w:rPr>
              <w:t>3. 海康相机 – 数据信息</w:t>
            </w:r>
            <w:r>
              <w:rPr>
                <w:noProof/>
                <w:webHidden/>
              </w:rPr>
              <w:tab/>
            </w:r>
            <w:r>
              <w:rPr>
                <w:noProof/>
                <w:webHidden/>
              </w:rPr>
              <w:fldChar w:fldCharType="begin"/>
            </w:r>
            <w:r>
              <w:rPr>
                <w:noProof/>
                <w:webHidden/>
              </w:rPr>
              <w:instrText xml:space="preserve"> PAGEREF _Toc149742146 \h </w:instrText>
            </w:r>
            <w:r>
              <w:rPr>
                <w:noProof/>
                <w:webHidden/>
              </w:rPr>
            </w:r>
            <w:r>
              <w:rPr>
                <w:noProof/>
                <w:webHidden/>
              </w:rPr>
              <w:fldChar w:fldCharType="separate"/>
            </w:r>
            <w:r>
              <w:rPr>
                <w:noProof/>
                <w:webHidden/>
              </w:rPr>
              <w:t>28</w:t>
            </w:r>
            <w:r>
              <w:rPr>
                <w:noProof/>
                <w:webHidden/>
              </w:rPr>
              <w:fldChar w:fldCharType="end"/>
            </w:r>
          </w:hyperlink>
        </w:p>
        <w:p w14:paraId="37E84A44" w14:textId="507B4C01" w:rsidR="00391366" w:rsidRDefault="00391366">
          <w:pPr>
            <w:pStyle w:val="TOC3"/>
            <w:tabs>
              <w:tab w:val="right" w:leader="dot" w:pos="8296"/>
            </w:tabs>
            <w:ind w:firstLine="420"/>
            <w:rPr>
              <w:noProof/>
            </w:rPr>
          </w:pPr>
          <w:hyperlink w:anchor="_Toc149742147" w:history="1">
            <w:r w:rsidRPr="0009163F">
              <w:rPr>
                <w:rStyle w:val="aa"/>
                <w:noProof/>
              </w:rPr>
              <w:t>3.1 点云数据 – 深\亮度图</w:t>
            </w:r>
            <w:r>
              <w:rPr>
                <w:noProof/>
                <w:webHidden/>
              </w:rPr>
              <w:tab/>
            </w:r>
            <w:r>
              <w:rPr>
                <w:noProof/>
                <w:webHidden/>
              </w:rPr>
              <w:fldChar w:fldCharType="begin"/>
            </w:r>
            <w:r>
              <w:rPr>
                <w:noProof/>
                <w:webHidden/>
              </w:rPr>
              <w:instrText xml:space="preserve"> PAGEREF _Toc149742147 \h </w:instrText>
            </w:r>
            <w:r>
              <w:rPr>
                <w:noProof/>
                <w:webHidden/>
              </w:rPr>
            </w:r>
            <w:r>
              <w:rPr>
                <w:noProof/>
                <w:webHidden/>
              </w:rPr>
              <w:fldChar w:fldCharType="separate"/>
            </w:r>
            <w:r>
              <w:rPr>
                <w:noProof/>
                <w:webHidden/>
              </w:rPr>
              <w:t>28</w:t>
            </w:r>
            <w:r>
              <w:rPr>
                <w:noProof/>
                <w:webHidden/>
              </w:rPr>
              <w:fldChar w:fldCharType="end"/>
            </w:r>
          </w:hyperlink>
        </w:p>
        <w:p w14:paraId="6575F1EF" w14:textId="04B853B9" w:rsidR="00391366" w:rsidRDefault="00391366">
          <w:pPr>
            <w:pStyle w:val="TOC1"/>
            <w:tabs>
              <w:tab w:val="right" w:leader="dot" w:pos="8296"/>
            </w:tabs>
            <w:ind w:firstLine="420"/>
            <w:rPr>
              <w:noProof/>
            </w:rPr>
          </w:pPr>
          <w:hyperlink w:anchor="_Toc149742148" w:history="1">
            <w:r w:rsidRPr="0009163F">
              <w:rPr>
                <w:rStyle w:val="aa"/>
                <w:noProof/>
              </w:rPr>
              <w:t>周报（7.17-7.21）</w:t>
            </w:r>
            <w:r>
              <w:rPr>
                <w:noProof/>
                <w:webHidden/>
              </w:rPr>
              <w:tab/>
            </w:r>
            <w:r>
              <w:rPr>
                <w:noProof/>
                <w:webHidden/>
              </w:rPr>
              <w:fldChar w:fldCharType="begin"/>
            </w:r>
            <w:r>
              <w:rPr>
                <w:noProof/>
                <w:webHidden/>
              </w:rPr>
              <w:instrText xml:space="preserve"> PAGEREF _Toc149742148 \h </w:instrText>
            </w:r>
            <w:r>
              <w:rPr>
                <w:noProof/>
                <w:webHidden/>
              </w:rPr>
            </w:r>
            <w:r>
              <w:rPr>
                <w:noProof/>
                <w:webHidden/>
              </w:rPr>
              <w:fldChar w:fldCharType="separate"/>
            </w:r>
            <w:r>
              <w:rPr>
                <w:noProof/>
                <w:webHidden/>
              </w:rPr>
              <w:t>29</w:t>
            </w:r>
            <w:r>
              <w:rPr>
                <w:noProof/>
                <w:webHidden/>
              </w:rPr>
              <w:fldChar w:fldCharType="end"/>
            </w:r>
          </w:hyperlink>
        </w:p>
        <w:p w14:paraId="78CF58DA" w14:textId="1A59FC4C" w:rsidR="00391366" w:rsidRDefault="00391366">
          <w:pPr>
            <w:pStyle w:val="TOC1"/>
            <w:tabs>
              <w:tab w:val="right" w:leader="dot" w:pos="8296"/>
            </w:tabs>
            <w:ind w:firstLine="420"/>
            <w:rPr>
              <w:noProof/>
            </w:rPr>
          </w:pPr>
          <w:hyperlink w:anchor="_Toc149742149" w:history="1">
            <w:r w:rsidRPr="0009163F">
              <w:rPr>
                <w:rStyle w:val="aa"/>
                <w:noProof/>
              </w:rPr>
              <w:t>工作安排（7.24-7.28）</w:t>
            </w:r>
            <w:r>
              <w:rPr>
                <w:noProof/>
                <w:webHidden/>
              </w:rPr>
              <w:tab/>
            </w:r>
            <w:r>
              <w:rPr>
                <w:noProof/>
                <w:webHidden/>
              </w:rPr>
              <w:fldChar w:fldCharType="begin"/>
            </w:r>
            <w:r>
              <w:rPr>
                <w:noProof/>
                <w:webHidden/>
              </w:rPr>
              <w:instrText xml:space="preserve"> PAGEREF _Toc149742149 \h </w:instrText>
            </w:r>
            <w:r>
              <w:rPr>
                <w:noProof/>
                <w:webHidden/>
              </w:rPr>
            </w:r>
            <w:r>
              <w:rPr>
                <w:noProof/>
                <w:webHidden/>
              </w:rPr>
              <w:fldChar w:fldCharType="separate"/>
            </w:r>
            <w:r>
              <w:rPr>
                <w:noProof/>
                <w:webHidden/>
              </w:rPr>
              <w:t>29</w:t>
            </w:r>
            <w:r>
              <w:rPr>
                <w:noProof/>
                <w:webHidden/>
              </w:rPr>
              <w:fldChar w:fldCharType="end"/>
            </w:r>
          </w:hyperlink>
        </w:p>
        <w:p w14:paraId="4590AD23" w14:textId="63F2C50B" w:rsidR="00391366" w:rsidRDefault="00391366">
          <w:pPr>
            <w:pStyle w:val="TOC1"/>
            <w:tabs>
              <w:tab w:val="right" w:leader="dot" w:pos="8296"/>
            </w:tabs>
            <w:ind w:firstLine="420"/>
            <w:rPr>
              <w:noProof/>
            </w:rPr>
          </w:pPr>
          <w:hyperlink w:anchor="_Toc149742150" w:history="1">
            <w:r w:rsidRPr="0009163F">
              <w:rPr>
                <w:rStyle w:val="aa"/>
                <w:noProof/>
              </w:rPr>
              <w:t>7.24</w:t>
            </w:r>
            <w:r>
              <w:rPr>
                <w:noProof/>
                <w:webHidden/>
              </w:rPr>
              <w:tab/>
            </w:r>
            <w:r>
              <w:rPr>
                <w:noProof/>
                <w:webHidden/>
              </w:rPr>
              <w:fldChar w:fldCharType="begin"/>
            </w:r>
            <w:r>
              <w:rPr>
                <w:noProof/>
                <w:webHidden/>
              </w:rPr>
              <w:instrText xml:space="preserve"> PAGEREF _Toc149742150 \h </w:instrText>
            </w:r>
            <w:r>
              <w:rPr>
                <w:noProof/>
                <w:webHidden/>
              </w:rPr>
            </w:r>
            <w:r>
              <w:rPr>
                <w:noProof/>
                <w:webHidden/>
              </w:rPr>
              <w:fldChar w:fldCharType="separate"/>
            </w:r>
            <w:r>
              <w:rPr>
                <w:noProof/>
                <w:webHidden/>
              </w:rPr>
              <w:t>29</w:t>
            </w:r>
            <w:r>
              <w:rPr>
                <w:noProof/>
                <w:webHidden/>
              </w:rPr>
              <w:fldChar w:fldCharType="end"/>
            </w:r>
          </w:hyperlink>
        </w:p>
        <w:p w14:paraId="5A4F00FD" w14:textId="62B4239E" w:rsidR="00391366" w:rsidRDefault="00391366">
          <w:pPr>
            <w:pStyle w:val="TOC2"/>
            <w:tabs>
              <w:tab w:val="right" w:leader="dot" w:pos="8296"/>
            </w:tabs>
            <w:ind w:firstLine="420"/>
            <w:rPr>
              <w:noProof/>
            </w:rPr>
          </w:pPr>
          <w:hyperlink w:anchor="_Toc149742151" w:history="1">
            <w:r w:rsidRPr="0009163F">
              <w:rPr>
                <w:rStyle w:val="aa"/>
                <w:noProof/>
              </w:rPr>
              <w:t>1. 可行性报告 – 论文</w:t>
            </w:r>
            <w:r>
              <w:rPr>
                <w:noProof/>
                <w:webHidden/>
              </w:rPr>
              <w:tab/>
            </w:r>
            <w:r>
              <w:rPr>
                <w:noProof/>
                <w:webHidden/>
              </w:rPr>
              <w:fldChar w:fldCharType="begin"/>
            </w:r>
            <w:r>
              <w:rPr>
                <w:noProof/>
                <w:webHidden/>
              </w:rPr>
              <w:instrText xml:space="preserve"> PAGEREF _Toc149742151 \h </w:instrText>
            </w:r>
            <w:r>
              <w:rPr>
                <w:noProof/>
                <w:webHidden/>
              </w:rPr>
            </w:r>
            <w:r>
              <w:rPr>
                <w:noProof/>
                <w:webHidden/>
              </w:rPr>
              <w:fldChar w:fldCharType="separate"/>
            </w:r>
            <w:r>
              <w:rPr>
                <w:noProof/>
                <w:webHidden/>
              </w:rPr>
              <w:t>29</w:t>
            </w:r>
            <w:r>
              <w:rPr>
                <w:noProof/>
                <w:webHidden/>
              </w:rPr>
              <w:fldChar w:fldCharType="end"/>
            </w:r>
          </w:hyperlink>
        </w:p>
        <w:p w14:paraId="23E5CB9E" w14:textId="7A27915F" w:rsidR="00391366" w:rsidRDefault="00391366">
          <w:pPr>
            <w:pStyle w:val="TOC3"/>
            <w:tabs>
              <w:tab w:val="right" w:leader="dot" w:pos="8296"/>
            </w:tabs>
            <w:ind w:firstLine="420"/>
            <w:rPr>
              <w:noProof/>
            </w:rPr>
          </w:pPr>
          <w:hyperlink w:anchor="_Toc149742152" w:history="1">
            <w:r w:rsidRPr="0009163F">
              <w:rPr>
                <w:rStyle w:val="aa"/>
                <w:noProof/>
              </w:rPr>
              <w:t>1.1 工业机器人涂胶路径规划与仿真研究</w:t>
            </w:r>
            <w:r>
              <w:rPr>
                <w:noProof/>
                <w:webHidden/>
              </w:rPr>
              <w:tab/>
            </w:r>
            <w:r>
              <w:rPr>
                <w:noProof/>
                <w:webHidden/>
              </w:rPr>
              <w:fldChar w:fldCharType="begin"/>
            </w:r>
            <w:r>
              <w:rPr>
                <w:noProof/>
                <w:webHidden/>
              </w:rPr>
              <w:instrText xml:space="preserve"> PAGEREF _Toc149742152 \h </w:instrText>
            </w:r>
            <w:r>
              <w:rPr>
                <w:noProof/>
                <w:webHidden/>
              </w:rPr>
            </w:r>
            <w:r>
              <w:rPr>
                <w:noProof/>
                <w:webHidden/>
              </w:rPr>
              <w:fldChar w:fldCharType="separate"/>
            </w:r>
            <w:r>
              <w:rPr>
                <w:noProof/>
                <w:webHidden/>
              </w:rPr>
              <w:t>29</w:t>
            </w:r>
            <w:r>
              <w:rPr>
                <w:noProof/>
                <w:webHidden/>
              </w:rPr>
              <w:fldChar w:fldCharType="end"/>
            </w:r>
          </w:hyperlink>
        </w:p>
        <w:p w14:paraId="41C140D8" w14:textId="74FDDF63" w:rsidR="00391366" w:rsidRDefault="00391366">
          <w:pPr>
            <w:pStyle w:val="TOC3"/>
            <w:tabs>
              <w:tab w:val="right" w:leader="dot" w:pos="8296"/>
            </w:tabs>
            <w:ind w:firstLine="420"/>
            <w:rPr>
              <w:noProof/>
            </w:rPr>
          </w:pPr>
          <w:hyperlink w:anchor="_Toc149742153" w:history="1">
            <w:r w:rsidRPr="0009163F">
              <w:rPr>
                <w:rStyle w:val="aa"/>
                <w:noProof/>
              </w:rPr>
              <w:t>1.2 基于视觉的机器人自动化涂胶质量检测技术研究</w:t>
            </w:r>
            <w:r>
              <w:rPr>
                <w:noProof/>
                <w:webHidden/>
              </w:rPr>
              <w:tab/>
            </w:r>
            <w:r>
              <w:rPr>
                <w:noProof/>
                <w:webHidden/>
              </w:rPr>
              <w:fldChar w:fldCharType="begin"/>
            </w:r>
            <w:r>
              <w:rPr>
                <w:noProof/>
                <w:webHidden/>
              </w:rPr>
              <w:instrText xml:space="preserve"> PAGEREF _Toc149742153 \h </w:instrText>
            </w:r>
            <w:r>
              <w:rPr>
                <w:noProof/>
                <w:webHidden/>
              </w:rPr>
            </w:r>
            <w:r>
              <w:rPr>
                <w:noProof/>
                <w:webHidden/>
              </w:rPr>
              <w:fldChar w:fldCharType="separate"/>
            </w:r>
            <w:r>
              <w:rPr>
                <w:noProof/>
                <w:webHidden/>
              </w:rPr>
              <w:t>30</w:t>
            </w:r>
            <w:r>
              <w:rPr>
                <w:noProof/>
                <w:webHidden/>
              </w:rPr>
              <w:fldChar w:fldCharType="end"/>
            </w:r>
          </w:hyperlink>
        </w:p>
        <w:p w14:paraId="2DE16D25" w14:textId="64E72F88" w:rsidR="00391366" w:rsidRDefault="00391366">
          <w:pPr>
            <w:pStyle w:val="TOC1"/>
            <w:tabs>
              <w:tab w:val="right" w:leader="dot" w:pos="8296"/>
            </w:tabs>
            <w:ind w:firstLine="420"/>
            <w:rPr>
              <w:noProof/>
            </w:rPr>
          </w:pPr>
          <w:hyperlink w:anchor="_Toc149742154" w:history="1">
            <w:r w:rsidRPr="0009163F">
              <w:rPr>
                <w:rStyle w:val="aa"/>
                <w:noProof/>
              </w:rPr>
              <w:t>7.30</w:t>
            </w:r>
            <w:r>
              <w:rPr>
                <w:noProof/>
                <w:webHidden/>
              </w:rPr>
              <w:tab/>
            </w:r>
            <w:r>
              <w:rPr>
                <w:noProof/>
                <w:webHidden/>
              </w:rPr>
              <w:fldChar w:fldCharType="begin"/>
            </w:r>
            <w:r>
              <w:rPr>
                <w:noProof/>
                <w:webHidden/>
              </w:rPr>
              <w:instrText xml:space="preserve"> PAGEREF _Toc149742154 \h </w:instrText>
            </w:r>
            <w:r>
              <w:rPr>
                <w:noProof/>
                <w:webHidden/>
              </w:rPr>
            </w:r>
            <w:r>
              <w:rPr>
                <w:noProof/>
                <w:webHidden/>
              </w:rPr>
              <w:fldChar w:fldCharType="separate"/>
            </w:r>
            <w:r>
              <w:rPr>
                <w:noProof/>
                <w:webHidden/>
              </w:rPr>
              <w:t>30</w:t>
            </w:r>
            <w:r>
              <w:rPr>
                <w:noProof/>
                <w:webHidden/>
              </w:rPr>
              <w:fldChar w:fldCharType="end"/>
            </w:r>
          </w:hyperlink>
        </w:p>
        <w:p w14:paraId="3C24F3A4" w14:textId="7C9482A1" w:rsidR="00391366" w:rsidRDefault="00391366">
          <w:pPr>
            <w:pStyle w:val="TOC2"/>
            <w:tabs>
              <w:tab w:val="right" w:leader="dot" w:pos="8296"/>
            </w:tabs>
            <w:ind w:firstLine="420"/>
            <w:rPr>
              <w:noProof/>
            </w:rPr>
          </w:pPr>
          <w:hyperlink w:anchor="_Toc149742155" w:history="1">
            <w:r w:rsidRPr="0009163F">
              <w:rPr>
                <w:rStyle w:val="aa"/>
                <w:noProof/>
              </w:rPr>
              <w:t>1 使用PCL进行点云提取</w:t>
            </w:r>
            <w:r>
              <w:rPr>
                <w:noProof/>
                <w:webHidden/>
              </w:rPr>
              <w:tab/>
            </w:r>
            <w:r>
              <w:rPr>
                <w:noProof/>
                <w:webHidden/>
              </w:rPr>
              <w:fldChar w:fldCharType="begin"/>
            </w:r>
            <w:r>
              <w:rPr>
                <w:noProof/>
                <w:webHidden/>
              </w:rPr>
              <w:instrText xml:space="preserve"> PAGEREF _Toc149742155 \h </w:instrText>
            </w:r>
            <w:r>
              <w:rPr>
                <w:noProof/>
                <w:webHidden/>
              </w:rPr>
            </w:r>
            <w:r>
              <w:rPr>
                <w:noProof/>
                <w:webHidden/>
              </w:rPr>
              <w:fldChar w:fldCharType="separate"/>
            </w:r>
            <w:r>
              <w:rPr>
                <w:noProof/>
                <w:webHidden/>
              </w:rPr>
              <w:t>30</w:t>
            </w:r>
            <w:r>
              <w:rPr>
                <w:noProof/>
                <w:webHidden/>
              </w:rPr>
              <w:fldChar w:fldCharType="end"/>
            </w:r>
          </w:hyperlink>
        </w:p>
        <w:p w14:paraId="70A3B431" w14:textId="32B4975B" w:rsidR="00391366" w:rsidRDefault="00391366">
          <w:pPr>
            <w:pStyle w:val="TOC2"/>
            <w:tabs>
              <w:tab w:val="right" w:leader="dot" w:pos="8296"/>
            </w:tabs>
            <w:ind w:firstLine="420"/>
            <w:rPr>
              <w:noProof/>
            </w:rPr>
          </w:pPr>
          <w:hyperlink w:anchor="_Toc149742156" w:history="1">
            <w:r w:rsidRPr="0009163F">
              <w:rPr>
                <w:rStyle w:val="aa"/>
                <w:noProof/>
              </w:rPr>
              <w:t>2. Open3D安装</w:t>
            </w:r>
            <w:r>
              <w:rPr>
                <w:noProof/>
                <w:webHidden/>
              </w:rPr>
              <w:tab/>
            </w:r>
            <w:r>
              <w:rPr>
                <w:noProof/>
                <w:webHidden/>
              </w:rPr>
              <w:fldChar w:fldCharType="begin"/>
            </w:r>
            <w:r>
              <w:rPr>
                <w:noProof/>
                <w:webHidden/>
              </w:rPr>
              <w:instrText xml:space="preserve"> PAGEREF _Toc149742156 \h </w:instrText>
            </w:r>
            <w:r>
              <w:rPr>
                <w:noProof/>
                <w:webHidden/>
              </w:rPr>
            </w:r>
            <w:r>
              <w:rPr>
                <w:noProof/>
                <w:webHidden/>
              </w:rPr>
              <w:fldChar w:fldCharType="separate"/>
            </w:r>
            <w:r>
              <w:rPr>
                <w:noProof/>
                <w:webHidden/>
              </w:rPr>
              <w:t>30</w:t>
            </w:r>
            <w:r>
              <w:rPr>
                <w:noProof/>
                <w:webHidden/>
              </w:rPr>
              <w:fldChar w:fldCharType="end"/>
            </w:r>
          </w:hyperlink>
        </w:p>
        <w:p w14:paraId="53449EEE" w14:textId="1929743A" w:rsidR="00391366" w:rsidRDefault="00391366">
          <w:pPr>
            <w:pStyle w:val="TOC2"/>
            <w:tabs>
              <w:tab w:val="right" w:leader="dot" w:pos="8296"/>
            </w:tabs>
            <w:ind w:firstLine="420"/>
            <w:rPr>
              <w:noProof/>
            </w:rPr>
          </w:pPr>
          <w:hyperlink w:anchor="_Toc149742157" w:history="1">
            <w:r w:rsidRPr="0009163F">
              <w:rPr>
                <w:rStyle w:val="aa"/>
                <w:noProof/>
              </w:rPr>
              <w:t>3. 手机胶道改进</w:t>
            </w:r>
            <w:r>
              <w:rPr>
                <w:noProof/>
                <w:webHidden/>
              </w:rPr>
              <w:tab/>
            </w:r>
            <w:r>
              <w:rPr>
                <w:noProof/>
                <w:webHidden/>
              </w:rPr>
              <w:fldChar w:fldCharType="begin"/>
            </w:r>
            <w:r>
              <w:rPr>
                <w:noProof/>
                <w:webHidden/>
              </w:rPr>
              <w:instrText xml:space="preserve"> PAGEREF _Toc149742157 \h </w:instrText>
            </w:r>
            <w:r>
              <w:rPr>
                <w:noProof/>
                <w:webHidden/>
              </w:rPr>
            </w:r>
            <w:r>
              <w:rPr>
                <w:noProof/>
                <w:webHidden/>
              </w:rPr>
              <w:fldChar w:fldCharType="separate"/>
            </w:r>
            <w:r>
              <w:rPr>
                <w:noProof/>
                <w:webHidden/>
              </w:rPr>
              <w:t>31</w:t>
            </w:r>
            <w:r>
              <w:rPr>
                <w:noProof/>
                <w:webHidden/>
              </w:rPr>
              <w:fldChar w:fldCharType="end"/>
            </w:r>
          </w:hyperlink>
        </w:p>
        <w:p w14:paraId="0A91F64B" w14:textId="1956D7F3" w:rsidR="00391366" w:rsidRDefault="00391366">
          <w:pPr>
            <w:pStyle w:val="TOC1"/>
            <w:tabs>
              <w:tab w:val="right" w:leader="dot" w:pos="8296"/>
            </w:tabs>
            <w:ind w:firstLine="420"/>
            <w:rPr>
              <w:noProof/>
            </w:rPr>
          </w:pPr>
          <w:hyperlink w:anchor="_Toc149742158" w:history="1">
            <w:r w:rsidRPr="0009163F">
              <w:rPr>
                <w:rStyle w:val="aa"/>
                <w:noProof/>
              </w:rPr>
              <w:t>7.31</w:t>
            </w:r>
            <w:r>
              <w:rPr>
                <w:noProof/>
                <w:webHidden/>
              </w:rPr>
              <w:tab/>
            </w:r>
            <w:r>
              <w:rPr>
                <w:noProof/>
                <w:webHidden/>
              </w:rPr>
              <w:fldChar w:fldCharType="begin"/>
            </w:r>
            <w:r>
              <w:rPr>
                <w:noProof/>
                <w:webHidden/>
              </w:rPr>
              <w:instrText xml:space="preserve"> PAGEREF _Toc149742158 \h </w:instrText>
            </w:r>
            <w:r>
              <w:rPr>
                <w:noProof/>
                <w:webHidden/>
              </w:rPr>
            </w:r>
            <w:r>
              <w:rPr>
                <w:noProof/>
                <w:webHidden/>
              </w:rPr>
              <w:fldChar w:fldCharType="separate"/>
            </w:r>
            <w:r>
              <w:rPr>
                <w:noProof/>
                <w:webHidden/>
              </w:rPr>
              <w:t>34</w:t>
            </w:r>
            <w:r>
              <w:rPr>
                <w:noProof/>
                <w:webHidden/>
              </w:rPr>
              <w:fldChar w:fldCharType="end"/>
            </w:r>
          </w:hyperlink>
        </w:p>
        <w:p w14:paraId="1CA248F4" w14:textId="2C4284D7" w:rsidR="00391366" w:rsidRDefault="00391366">
          <w:pPr>
            <w:pStyle w:val="TOC2"/>
            <w:tabs>
              <w:tab w:val="right" w:leader="dot" w:pos="8296"/>
            </w:tabs>
            <w:ind w:firstLine="420"/>
            <w:rPr>
              <w:noProof/>
            </w:rPr>
          </w:pPr>
          <w:hyperlink w:anchor="_Toc149742159" w:history="1">
            <w:r w:rsidRPr="0009163F">
              <w:rPr>
                <w:rStyle w:val="aa"/>
                <w:noProof/>
              </w:rPr>
              <w:t>1.Vscode+Docker+PCL</w:t>
            </w:r>
            <w:r>
              <w:rPr>
                <w:noProof/>
                <w:webHidden/>
              </w:rPr>
              <w:tab/>
            </w:r>
            <w:r>
              <w:rPr>
                <w:noProof/>
                <w:webHidden/>
              </w:rPr>
              <w:fldChar w:fldCharType="begin"/>
            </w:r>
            <w:r>
              <w:rPr>
                <w:noProof/>
                <w:webHidden/>
              </w:rPr>
              <w:instrText xml:space="preserve"> PAGEREF _Toc149742159 \h </w:instrText>
            </w:r>
            <w:r>
              <w:rPr>
                <w:noProof/>
                <w:webHidden/>
              </w:rPr>
            </w:r>
            <w:r>
              <w:rPr>
                <w:noProof/>
                <w:webHidden/>
              </w:rPr>
              <w:fldChar w:fldCharType="separate"/>
            </w:r>
            <w:r>
              <w:rPr>
                <w:noProof/>
                <w:webHidden/>
              </w:rPr>
              <w:t>34</w:t>
            </w:r>
            <w:r>
              <w:rPr>
                <w:noProof/>
                <w:webHidden/>
              </w:rPr>
              <w:fldChar w:fldCharType="end"/>
            </w:r>
          </w:hyperlink>
        </w:p>
        <w:p w14:paraId="18D58AD7" w14:textId="2DC37594" w:rsidR="00391366" w:rsidRDefault="00391366">
          <w:pPr>
            <w:pStyle w:val="TOC1"/>
            <w:tabs>
              <w:tab w:val="right" w:leader="dot" w:pos="8296"/>
            </w:tabs>
            <w:ind w:firstLine="420"/>
            <w:rPr>
              <w:noProof/>
            </w:rPr>
          </w:pPr>
          <w:hyperlink w:anchor="_Toc149742160" w:history="1">
            <w:r w:rsidRPr="0009163F">
              <w:rPr>
                <w:rStyle w:val="aa"/>
                <w:noProof/>
              </w:rPr>
              <w:t>8.1</w:t>
            </w:r>
            <w:r>
              <w:rPr>
                <w:noProof/>
                <w:webHidden/>
              </w:rPr>
              <w:tab/>
            </w:r>
            <w:r>
              <w:rPr>
                <w:noProof/>
                <w:webHidden/>
              </w:rPr>
              <w:fldChar w:fldCharType="begin"/>
            </w:r>
            <w:r>
              <w:rPr>
                <w:noProof/>
                <w:webHidden/>
              </w:rPr>
              <w:instrText xml:space="preserve"> PAGEREF _Toc149742160 \h </w:instrText>
            </w:r>
            <w:r>
              <w:rPr>
                <w:noProof/>
                <w:webHidden/>
              </w:rPr>
            </w:r>
            <w:r>
              <w:rPr>
                <w:noProof/>
                <w:webHidden/>
              </w:rPr>
              <w:fldChar w:fldCharType="separate"/>
            </w:r>
            <w:r>
              <w:rPr>
                <w:noProof/>
                <w:webHidden/>
              </w:rPr>
              <w:t>34</w:t>
            </w:r>
            <w:r>
              <w:rPr>
                <w:noProof/>
                <w:webHidden/>
              </w:rPr>
              <w:fldChar w:fldCharType="end"/>
            </w:r>
          </w:hyperlink>
        </w:p>
        <w:p w14:paraId="533C178C" w14:textId="441C8A00" w:rsidR="00391366" w:rsidRDefault="00391366">
          <w:pPr>
            <w:pStyle w:val="TOC2"/>
            <w:tabs>
              <w:tab w:val="right" w:leader="dot" w:pos="8296"/>
            </w:tabs>
            <w:ind w:firstLine="420"/>
            <w:rPr>
              <w:noProof/>
            </w:rPr>
          </w:pPr>
          <w:hyperlink w:anchor="_Toc149742161" w:history="1">
            <w:r w:rsidRPr="0009163F">
              <w:rPr>
                <w:rStyle w:val="aa"/>
                <w:noProof/>
              </w:rPr>
              <w:t>1.区域生长</w:t>
            </w:r>
            <w:r>
              <w:rPr>
                <w:noProof/>
                <w:webHidden/>
              </w:rPr>
              <w:tab/>
            </w:r>
            <w:r>
              <w:rPr>
                <w:noProof/>
                <w:webHidden/>
              </w:rPr>
              <w:fldChar w:fldCharType="begin"/>
            </w:r>
            <w:r>
              <w:rPr>
                <w:noProof/>
                <w:webHidden/>
              </w:rPr>
              <w:instrText xml:space="preserve"> PAGEREF _Toc149742161 \h </w:instrText>
            </w:r>
            <w:r>
              <w:rPr>
                <w:noProof/>
                <w:webHidden/>
              </w:rPr>
            </w:r>
            <w:r>
              <w:rPr>
                <w:noProof/>
                <w:webHidden/>
              </w:rPr>
              <w:fldChar w:fldCharType="separate"/>
            </w:r>
            <w:r>
              <w:rPr>
                <w:noProof/>
                <w:webHidden/>
              </w:rPr>
              <w:t>34</w:t>
            </w:r>
            <w:r>
              <w:rPr>
                <w:noProof/>
                <w:webHidden/>
              </w:rPr>
              <w:fldChar w:fldCharType="end"/>
            </w:r>
          </w:hyperlink>
        </w:p>
        <w:p w14:paraId="43602D9A" w14:textId="72805FE2" w:rsidR="00391366" w:rsidRDefault="00391366">
          <w:pPr>
            <w:pStyle w:val="TOC2"/>
            <w:tabs>
              <w:tab w:val="right" w:leader="dot" w:pos="8296"/>
            </w:tabs>
            <w:ind w:firstLine="420"/>
            <w:rPr>
              <w:noProof/>
            </w:rPr>
          </w:pPr>
          <w:hyperlink w:anchor="_Toc149742162" w:history="1">
            <w:r w:rsidRPr="0009163F">
              <w:rPr>
                <w:rStyle w:val="aa"/>
                <w:noProof/>
              </w:rPr>
              <w:t>2.计算相机参数excel表格</w:t>
            </w:r>
            <w:r>
              <w:rPr>
                <w:noProof/>
                <w:webHidden/>
              </w:rPr>
              <w:tab/>
            </w:r>
            <w:r>
              <w:rPr>
                <w:noProof/>
                <w:webHidden/>
              </w:rPr>
              <w:fldChar w:fldCharType="begin"/>
            </w:r>
            <w:r>
              <w:rPr>
                <w:noProof/>
                <w:webHidden/>
              </w:rPr>
              <w:instrText xml:space="preserve"> PAGEREF _Toc149742162 \h </w:instrText>
            </w:r>
            <w:r>
              <w:rPr>
                <w:noProof/>
                <w:webHidden/>
              </w:rPr>
            </w:r>
            <w:r>
              <w:rPr>
                <w:noProof/>
                <w:webHidden/>
              </w:rPr>
              <w:fldChar w:fldCharType="separate"/>
            </w:r>
            <w:r>
              <w:rPr>
                <w:noProof/>
                <w:webHidden/>
              </w:rPr>
              <w:t>34</w:t>
            </w:r>
            <w:r>
              <w:rPr>
                <w:noProof/>
                <w:webHidden/>
              </w:rPr>
              <w:fldChar w:fldCharType="end"/>
            </w:r>
          </w:hyperlink>
        </w:p>
        <w:p w14:paraId="5BC23B52" w14:textId="1F0E696C" w:rsidR="00391366" w:rsidRDefault="00391366">
          <w:pPr>
            <w:pStyle w:val="TOC1"/>
            <w:tabs>
              <w:tab w:val="right" w:leader="dot" w:pos="8296"/>
            </w:tabs>
            <w:ind w:firstLine="420"/>
            <w:rPr>
              <w:noProof/>
            </w:rPr>
          </w:pPr>
          <w:hyperlink w:anchor="_Toc149742163" w:history="1">
            <w:r w:rsidRPr="0009163F">
              <w:rPr>
                <w:rStyle w:val="aa"/>
                <w:noProof/>
              </w:rPr>
              <w:t>8.2|8.3</w:t>
            </w:r>
            <w:r>
              <w:rPr>
                <w:noProof/>
                <w:webHidden/>
              </w:rPr>
              <w:tab/>
            </w:r>
            <w:r>
              <w:rPr>
                <w:noProof/>
                <w:webHidden/>
              </w:rPr>
              <w:fldChar w:fldCharType="begin"/>
            </w:r>
            <w:r>
              <w:rPr>
                <w:noProof/>
                <w:webHidden/>
              </w:rPr>
              <w:instrText xml:space="preserve"> PAGEREF _Toc149742163 \h </w:instrText>
            </w:r>
            <w:r>
              <w:rPr>
                <w:noProof/>
                <w:webHidden/>
              </w:rPr>
            </w:r>
            <w:r>
              <w:rPr>
                <w:noProof/>
                <w:webHidden/>
              </w:rPr>
              <w:fldChar w:fldCharType="separate"/>
            </w:r>
            <w:r>
              <w:rPr>
                <w:noProof/>
                <w:webHidden/>
              </w:rPr>
              <w:t>35</w:t>
            </w:r>
            <w:r>
              <w:rPr>
                <w:noProof/>
                <w:webHidden/>
              </w:rPr>
              <w:fldChar w:fldCharType="end"/>
            </w:r>
          </w:hyperlink>
        </w:p>
        <w:p w14:paraId="456A927A" w14:textId="3AC072D2" w:rsidR="00391366" w:rsidRDefault="00391366">
          <w:pPr>
            <w:pStyle w:val="TOC2"/>
            <w:tabs>
              <w:tab w:val="right" w:leader="dot" w:pos="8296"/>
            </w:tabs>
            <w:ind w:firstLine="420"/>
            <w:rPr>
              <w:noProof/>
            </w:rPr>
          </w:pPr>
          <w:hyperlink w:anchor="_Toc149742164" w:history="1">
            <w:r w:rsidRPr="0009163F">
              <w:rPr>
                <w:rStyle w:val="aa"/>
                <w:noProof/>
              </w:rPr>
              <w:t>1.充分必要条件</w:t>
            </w:r>
            <w:r>
              <w:rPr>
                <w:noProof/>
                <w:webHidden/>
              </w:rPr>
              <w:tab/>
            </w:r>
            <w:r>
              <w:rPr>
                <w:noProof/>
                <w:webHidden/>
              </w:rPr>
              <w:fldChar w:fldCharType="begin"/>
            </w:r>
            <w:r>
              <w:rPr>
                <w:noProof/>
                <w:webHidden/>
              </w:rPr>
              <w:instrText xml:space="preserve"> PAGEREF _Toc149742164 \h </w:instrText>
            </w:r>
            <w:r>
              <w:rPr>
                <w:noProof/>
                <w:webHidden/>
              </w:rPr>
            </w:r>
            <w:r>
              <w:rPr>
                <w:noProof/>
                <w:webHidden/>
              </w:rPr>
              <w:fldChar w:fldCharType="separate"/>
            </w:r>
            <w:r>
              <w:rPr>
                <w:noProof/>
                <w:webHidden/>
              </w:rPr>
              <w:t>35</w:t>
            </w:r>
            <w:r>
              <w:rPr>
                <w:noProof/>
                <w:webHidden/>
              </w:rPr>
              <w:fldChar w:fldCharType="end"/>
            </w:r>
          </w:hyperlink>
        </w:p>
        <w:p w14:paraId="24823C6C" w14:textId="3A9C23AD" w:rsidR="00391366" w:rsidRDefault="00391366">
          <w:pPr>
            <w:pStyle w:val="TOC2"/>
            <w:tabs>
              <w:tab w:val="right" w:leader="dot" w:pos="8296"/>
            </w:tabs>
            <w:ind w:firstLine="420"/>
            <w:rPr>
              <w:noProof/>
            </w:rPr>
          </w:pPr>
          <w:hyperlink w:anchor="_Toc149742165" w:history="1">
            <w:r w:rsidRPr="0009163F">
              <w:rPr>
                <w:rStyle w:val="aa"/>
                <w:noProof/>
              </w:rPr>
              <w:t>2. 论文 - 基于线激光的水轮机机器人测...标定与焊点加工区域特征提取</w:t>
            </w:r>
            <w:r>
              <w:rPr>
                <w:noProof/>
                <w:webHidden/>
              </w:rPr>
              <w:tab/>
            </w:r>
            <w:r>
              <w:rPr>
                <w:noProof/>
                <w:webHidden/>
              </w:rPr>
              <w:fldChar w:fldCharType="begin"/>
            </w:r>
            <w:r>
              <w:rPr>
                <w:noProof/>
                <w:webHidden/>
              </w:rPr>
              <w:instrText xml:space="preserve"> PAGEREF _Toc149742165 \h </w:instrText>
            </w:r>
            <w:r>
              <w:rPr>
                <w:noProof/>
                <w:webHidden/>
              </w:rPr>
            </w:r>
            <w:r>
              <w:rPr>
                <w:noProof/>
                <w:webHidden/>
              </w:rPr>
              <w:fldChar w:fldCharType="separate"/>
            </w:r>
            <w:r>
              <w:rPr>
                <w:noProof/>
                <w:webHidden/>
              </w:rPr>
              <w:t>35</w:t>
            </w:r>
            <w:r>
              <w:rPr>
                <w:noProof/>
                <w:webHidden/>
              </w:rPr>
              <w:fldChar w:fldCharType="end"/>
            </w:r>
          </w:hyperlink>
        </w:p>
        <w:p w14:paraId="3354B681" w14:textId="3818DB0D" w:rsidR="00391366" w:rsidRDefault="00391366">
          <w:pPr>
            <w:pStyle w:val="TOC3"/>
            <w:tabs>
              <w:tab w:val="right" w:leader="dot" w:pos="8296"/>
            </w:tabs>
            <w:ind w:firstLine="420"/>
            <w:rPr>
              <w:noProof/>
            </w:rPr>
          </w:pPr>
          <w:hyperlink w:anchor="_Toc149742166" w:history="1">
            <w:r w:rsidRPr="0009163F">
              <w:rPr>
                <w:rStyle w:val="aa"/>
                <w:noProof/>
              </w:rPr>
              <w:t>2.1手眼标定</w:t>
            </w:r>
            <w:r>
              <w:rPr>
                <w:noProof/>
                <w:webHidden/>
              </w:rPr>
              <w:tab/>
            </w:r>
            <w:r>
              <w:rPr>
                <w:noProof/>
                <w:webHidden/>
              </w:rPr>
              <w:fldChar w:fldCharType="begin"/>
            </w:r>
            <w:r>
              <w:rPr>
                <w:noProof/>
                <w:webHidden/>
              </w:rPr>
              <w:instrText xml:space="preserve"> PAGEREF _Toc149742166 \h </w:instrText>
            </w:r>
            <w:r>
              <w:rPr>
                <w:noProof/>
                <w:webHidden/>
              </w:rPr>
            </w:r>
            <w:r>
              <w:rPr>
                <w:noProof/>
                <w:webHidden/>
              </w:rPr>
              <w:fldChar w:fldCharType="separate"/>
            </w:r>
            <w:r>
              <w:rPr>
                <w:noProof/>
                <w:webHidden/>
              </w:rPr>
              <w:t>35</w:t>
            </w:r>
            <w:r>
              <w:rPr>
                <w:noProof/>
                <w:webHidden/>
              </w:rPr>
              <w:fldChar w:fldCharType="end"/>
            </w:r>
          </w:hyperlink>
        </w:p>
        <w:p w14:paraId="53EA4057" w14:textId="1D435946" w:rsidR="00391366" w:rsidRDefault="00391366">
          <w:pPr>
            <w:pStyle w:val="TOC1"/>
            <w:tabs>
              <w:tab w:val="right" w:leader="dot" w:pos="8296"/>
            </w:tabs>
            <w:ind w:firstLine="420"/>
            <w:rPr>
              <w:noProof/>
            </w:rPr>
          </w:pPr>
          <w:hyperlink w:anchor="_Toc149742167" w:history="1">
            <w:r w:rsidRPr="0009163F">
              <w:rPr>
                <w:rStyle w:val="aa"/>
                <w:noProof/>
              </w:rPr>
              <w:t>8.14</w:t>
            </w:r>
            <w:r>
              <w:rPr>
                <w:noProof/>
                <w:webHidden/>
              </w:rPr>
              <w:tab/>
            </w:r>
            <w:r>
              <w:rPr>
                <w:noProof/>
                <w:webHidden/>
              </w:rPr>
              <w:fldChar w:fldCharType="begin"/>
            </w:r>
            <w:r>
              <w:rPr>
                <w:noProof/>
                <w:webHidden/>
              </w:rPr>
              <w:instrText xml:space="preserve"> PAGEREF _Toc149742167 \h </w:instrText>
            </w:r>
            <w:r>
              <w:rPr>
                <w:noProof/>
                <w:webHidden/>
              </w:rPr>
            </w:r>
            <w:r>
              <w:rPr>
                <w:noProof/>
                <w:webHidden/>
              </w:rPr>
              <w:fldChar w:fldCharType="separate"/>
            </w:r>
            <w:r>
              <w:rPr>
                <w:noProof/>
                <w:webHidden/>
              </w:rPr>
              <w:t>35</w:t>
            </w:r>
            <w:r>
              <w:rPr>
                <w:noProof/>
                <w:webHidden/>
              </w:rPr>
              <w:fldChar w:fldCharType="end"/>
            </w:r>
          </w:hyperlink>
        </w:p>
        <w:p w14:paraId="5CB31C66" w14:textId="78AC169C" w:rsidR="00391366" w:rsidRDefault="00391366">
          <w:pPr>
            <w:pStyle w:val="TOC2"/>
            <w:tabs>
              <w:tab w:val="right" w:leader="dot" w:pos="8296"/>
            </w:tabs>
            <w:ind w:firstLine="420"/>
            <w:rPr>
              <w:noProof/>
            </w:rPr>
          </w:pPr>
          <w:hyperlink w:anchor="_Toc149742168" w:history="1">
            <w:r w:rsidRPr="0009163F">
              <w:rPr>
                <w:rStyle w:val="aa"/>
                <w:noProof/>
              </w:rPr>
              <w:t>1.论文-基于标准圆柱的线激光轮廓扫描机器人手眼标定方法</w:t>
            </w:r>
            <w:r>
              <w:rPr>
                <w:noProof/>
                <w:webHidden/>
              </w:rPr>
              <w:tab/>
            </w:r>
            <w:r>
              <w:rPr>
                <w:noProof/>
                <w:webHidden/>
              </w:rPr>
              <w:fldChar w:fldCharType="begin"/>
            </w:r>
            <w:r>
              <w:rPr>
                <w:noProof/>
                <w:webHidden/>
              </w:rPr>
              <w:instrText xml:space="preserve"> PAGEREF _Toc149742168 \h </w:instrText>
            </w:r>
            <w:r>
              <w:rPr>
                <w:noProof/>
                <w:webHidden/>
              </w:rPr>
            </w:r>
            <w:r>
              <w:rPr>
                <w:noProof/>
                <w:webHidden/>
              </w:rPr>
              <w:fldChar w:fldCharType="separate"/>
            </w:r>
            <w:r>
              <w:rPr>
                <w:noProof/>
                <w:webHidden/>
              </w:rPr>
              <w:t>35</w:t>
            </w:r>
            <w:r>
              <w:rPr>
                <w:noProof/>
                <w:webHidden/>
              </w:rPr>
              <w:fldChar w:fldCharType="end"/>
            </w:r>
          </w:hyperlink>
        </w:p>
        <w:p w14:paraId="5E556A3E" w14:textId="6F3F7E12" w:rsidR="00391366" w:rsidRDefault="00391366">
          <w:pPr>
            <w:pStyle w:val="TOC3"/>
            <w:tabs>
              <w:tab w:val="right" w:leader="dot" w:pos="8296"/>
            </w:tabs>
            <w:ind w:firstLine="420"/>
            <w:rPr>
              <w:noProof/>
            </w:rPr>
          </w:pPr>
          <w:hyperlink w:anchor="_Toc149742169" w:history="1">
            <w:r w:rsidRPr="0009163F">
              <w:rPr>
                <w:rStyle w:val="aa"/>
                <w:noProof/>
              </w:rPr>
              <w:t>1.1 知识点</w:t>
            </w:r>
            <w:r>
              <w:rPr>
                <w:noProof/>
                <w:webHidden/>
              </w:rPr>
              <w:tab/>
            </w:r>
            <w:r>
              <w:rPr>
                <w:noProof/>
                <w:webHidden/>
              </w:rPr>
              <w:fldChar w:fldCharType="begin"/>
            </w:r>
            <w:r>
              <w:rPr>
                <w:noProof/>
                <w:webHidden/>
              </w:rPr>
              <w:instrText xml:space="preserve"> PAGEREF _Toc149742169 \h </w:instrText>
            </w:r>
            <w:r>
              <w:rPr>
                <w:noProof/>
                <w:webHidden/>
              </w:rPr>
            </w:r>
            <w:r>
              <w:rPr>
                <w:noProof/>
                <w:webHidden/>
              </w:rPr>
              <w:fldChar w:fldCharType="separate"/>
            </w:r>
            <w:r>
              <w:rPr>
                <w:noProof/>
                <w:webHidden/>
              </w:rPr>
              <w:t>35</w:t>
            </w:r>
            <w:r>
              <w:rPr>
                <w:noProof/>
                <w:webHidden/>
              </w:rPr>
              <w:fldChar w:fldCharType="end"/>
            </w:r>
          </w:hyperlink>
        </w:p>
        <w:p w14:paraId="0DD9A9AA" w14:textId="645A7831" w:rsidR="00391366" w:rsidRDefault="00391366">
          <w:pPr>
            <w:pStyle w:val="TOC3"/>
            <w:tabs>
              <w:tab w:val="right" w:leader="dot" w:pos="8296"/>
            </w:tabs>
            <w:ind w:firstLine="420"/>
            <w:rPr>
              <w:noProof/>
            </w:rPr>
          </w:pPr>
          <w:hyperlink w:anchor="_Toc149742170" w:history="1">
            <w:r w:rsidRPr="0009163F">
              <w:rPr>
                <w:rStyle w:val="aa"/>
                <w:noProof/>
              </w:rPr>
              <w:t>1.2 论文笔记</w:t>
            </w:r>
            <w:r>
              <w:rPr>
                <w:noProof/>
                <w:webHidden/>
              </w:rPr>
              <w:tab/>
            </w:r>
            <w:r>
              <w:rPr>
                <w:noProof/>
                <w:webHidden/>
              </w:rPr>
              <w:fldChar w:fldCharType="begin"/>
            </w:r>
            <w:r>
              <w:rPr>
                <w:noProof/>
                <w:webHidden/>
              </w:rPr>
              <w:instrText xml:space="preserve"> PAGEREF _Toc149742170 \h </w:instrText>
            </w:r>
            <w:r>
              <w:rPr>
                <w:noProof/>
                <w:webHidden/>
              </w:rPr>
            </w:r>
            <w:r>
              <w:rPr>
                <w:noProof/>
                <w:webHidden/>
              </w:rPr>
              <w:fldChar w:fldCharType="separate"/>
            </w:r>
            <w:r>
              <w:rPr>
                <w:noProof/>
                <w:webHidden/>
              </w:rPr>
              <w:t>37</w:t>
            </w:r>
            <w:r>
              <w:rPr>
                <w:noProof/>
                <w:webHidden/>
              </w:rPr>
              <w:fldChar w:fldCharType="end"/>
            </w:r>
          </w:hyperlink>
        </w:p>
        <w:p w14:paraId="724E89C4" w14:textId="3EA2301E" w:rsidR="00391366" w:rsidRDefault="00391366">
          <w:pPr>
            <w:pStyle w:val="TOC2"/>
            <w:tabs>
              <w:tab w:val="right" w:leader="dot" w:pos="8296"/>
            </w:tabs>
            <w:ind w:firstLine="420"/>
            <w:rPr>
              <w:noProof/>
            </w:rPr>
          </w:pPr>
          <w:hyperlink w:anchor="_Toc149742171" w:history="1">
            <w:r w:rsidRPr="0009163F">
              <w:rPr>
                <w:rStyle w:val="aa"/>
                <w:noProof/>
              </w:rPr>
              <w:t>1.3 论文待解决问题</w:t>
            </w:r>
            <w:r>
              <w:rPr>
                <w:noProof/>
                <w:webHidden/>
              </w:rPr>
              <w:tab/>
            </w:r>
            <w:r>
              <w:rPr>
                <w:noProof/>
                <w:webHidden/>
              </w:rPr>
              <w:fldChar w:fldCharType="begin"/>
            </w:r>
            <w:r>
              <w:rPr>
                <w:noProof/>
                <w:webHidden/>
              </w:rPr>
              <w:instrText xml:space="preserve"> PAGEREF _Toc149742171 \h </w:instrText>
            </w:r>
            <w:r>
              <w:rPr>
                <w:noProof/>
                <w:webHidden/>
              </w:rPr>
            </w:r>
            <w:r>
              <w:rPr>
                <w:noProof/>
                <w:webHidden/>
              </w:rPr>
              <w:fldChar w:fldCharType="separate"/>
            </w:r>
            <w:r>
              <w:rPr>
                <w:noProof/>
                <w:webHidden/>
              </w:rPr>
              <w:t>38</w:t>
            </w:r>
            <w:r>
              <w:rPr>
                <w:noProof/>
                <w:webHidden/>
              </w:rPr>
              <w:fldChar w:fldCharType="end"/>
            </w:r>
          </w:hyperlink>
        </w:p>
        <w:p w14:paraId="4A080815" w14:textId="50771B8C" w:rsidR="00391366" w:rsidRDefault="00391366">
          <w:pPr>
            <w:pStyle w:val="TOC2"/>
            <w:tabs>
              <w:tab w:val="right" w:leader="dot" w:pos="8296"/>
            </w:tabs>
            <w:ind w:firstLine="420"/>
            <w:rPr>
              <w:noProof/>
            </w:rPr>
          </w:pPr>
          <w:hyperlink w:anchor="_Toc149742172" w:history="1">
            <w:r w:rsidRPr="0009163F">
              <w:rPr>
                <w:rStyle w:val="aa"/>
                <w:noProof/>
              </w:rPr>
              <w:t>2. 论文 - 线激光器的手眼标定方法</w:t>
            </w:r>
            <w:r>
              <w:rPr>
                <w:noProof/>
                <w:webHidden/>
              </w:rPr>
              <w:tab/>
            </w:r>
            <w:r>
              <w:rPr>
                <w:noProof/>
                <w:webHidden/>
              </w:rPr>
              <w:fldChar w:fldCharType="begin"/>
            </w:r>
            <w:r>
              <w:rPr>
                <w:noProof/>
                <w:webHidden/>
              </w:rPr>
              <w:instrText xml:space="preserve"> PAGEREF _Toc149742172 \h </w:instrText>
            </w:r>
            <w:r>
              <w:rPr>
                <w:noProof/>
                <w:webHidden/>
              </w:rPr>
            </w:r>
            <w:r>
              <w:rPr>
                <w:noProof/>
                <w:webHidden/>
              </w:rPr>
              <w:fldChar w:fldCharType="separate"/>
            </w:r>
            <w:r>
              <w:rPr>
                <w:noProof/>
                <w:webHidden/>
              </w:rPr>
              <w:t>38</w:t>
            </w:r>
            <w:r>
              <w:rPr>
                <w:noProof/>
                <w:webHidden/>
              </w:rPr>
              <w:fldChar w:fldCharType="end"/>
            </w:r>
          </w:hyperlink>
        </w:p>
        <w:p w14:paraId="312AEC6A" w14:textId="7EF0B39C" w:rsidR="00391366" w:rsidRDefault="00391366">
          <w:pPr>
            <w:pStyle w:val="TOC3"/>
            <w:tabs>
              <w:tab w:val="right" w:leader="dot" w:pos="8296"/>
            </w:tabs>
            <w:ind w:firstLine="420"/>
            <w:rPr>
              <w:noProof/>
            </w:rPr>
          </w:pPr>
          <w:hyperlink w:anchor="_Toc149742173" w:history="1">
            <w:r w:rsidRPr="0009163F">
              <w:rPr>
                <w:rStyle w:val="aa"/>
                <w:noProof/>
              </w:rPr>
              <w:t>2.1 四元数 – 含未解决问题</w:t>
            </w:r>
            <w:r>
              <w:rPr>
                <w:noProof/>
                <w:webHidden/>
              </w:rPr>
              <w:tab/>
            </w:r>
            <w:r>
              <w:rPr>
                <w:noProof/>
                <w:webHidden/>
              </w:rPr>
              <w:fldChar w:fldCharType="begin"/>
            </w:r>
            <w:r>
              <w:rPr>
                <w:noProof/>
                <w:webHidden/>
              </w:rPr>
              <w:instrText xml:space="preserve"> PAGEREF _Toc149742173 \h </w:instrText>
            </w:r>
            <w:r>
              <w:rPr>
                <w:noProof/>
                <w:webHidden/>
              </w:rPr>
            </w:r>
            <w:r>
              <w:rPr>
                <w:noProof/>
                <w:webHidden/>
              </w:rPr>
              <w:fldChar w:fldCharType="separate"/>
            </w:r>
            <w:r>
              <w:rPr>
                <w:noProof/>
                <w:webHidden/>
              </w:rPr>
              <w:t>38</w:t>
            </w:r>
            <w:r>
              <w:rPr>
                <w:noProof/>
                <w:webHidden/>
              </w:rPr>
              <w:fldChar w:fldCharType="end"/>
            </w:r>
          </w:hyperlink>
        </w:p>
        <w:p w14:paraId="56BC6FBB" w14:textId="22CD49BB" w:rsidR="00391366" w:rsidRDefault="00391366">
          <w:pPr>
            <w:pStyle w:val="TOC2"/>
            <w:tabs>
              <w:tab w:val="left" w:pos="1260"/>
              <w:tab w:val="right" w:leader="dot" w:pos="8296"/>
            </w:tabs>
            <w:ind w:firstLine="420"/>
            <w:rPr>
              <w:noProof/>
            </w:rPr>
          </w:pPr>
          <w:hyperlink w:anchor="_Toc149742174" w:history="1">
            <w:r w:rsidRPr="0009163F">
              <w:rPr>
                <w:rStyle w:val="aa"/>
                <w:noProof/>
              </w:rPr>
              <w:t>3.</w:t>
            </w:r>
            <w:r>
              <w:rPr>
                <w:noProof/>
              </w:rPr>
              <w:tab/>
            </w:r>
            <w:r w:rsidRPr="0009163F">
              <w:rPr>
                <w:rStyle w:val="aa"/>
                <w:noProof/>
              </w:rPr>
              <w:t>手眼标定论文小结</w:t>
            </w:r>
            <w:r>
              <w:rPr>
                <w:noProof/>
                <w:webHidden/>
              </w:rPr>
              <w:tab/>
            </w:r>
            <w:r>
              <w:rPr>
                <w:noProof/>
                <w:webHidden/>
              </w:rPr>
              <w:fldChar w:fldCharType="begin"/>
            </w:r>
            <w:r>
              <w:rPr>
                <w:noProof/>
                <w:webHidden/>
              </w:rPr>
              <w:instrText xml:space="preserve"> PAGEREF _Toc149742174 \h </w:instrText>
            </w:r>
            <w:r>
              <w:rPr>
                <w:noProof/>
                <w:webHidden/>
              </w:rPr>
            </w:r>
            <w:r>
              <w:rPr>
                <w:noProof/>
                <w:webHidden/>
              </w:rPr>
              <w:fldChar w:fldCharType="separate"/>
            </w:r>
            <w:r>
              <w:rPr>
                <w:noProof/>
                <w:webHidden/>
              </w:rPr>
              <w:t>38</w:t>
            </w:r>
            <w:r>
              <w:rPr>
                <w:noProof/>
                <w:webHidden/>
              </w:rPr>
              <w:fldChar w:fldCharType="end"/>
            </w:r>
          </w:hyperlink>
        </w:p>
        <w:p w14:paraId="16172EE1" w14:textId="418F7DED" w:rsidR="00391366" w:rsidRDefault="00391366">
          <w:pPr>
            <w:pStyle w:val="TOC1"/>
            <w:tabs>
              <w:tab w:val="right" w:leader="dot" w:pos="8296"/>
            </w:tabs>
            <w:ind w:firstLine="420"/>
            <w:rPr>
              <w:noProof/>
            </w:rPr>
          </w:pPr>
          <w:hyperlink w:anchor="_Toc149742175" w:history="1">
            <w:r w:rsidRPr="0009163F">
              <w:rPr>
                <w:rStyle w:val="aa"/>
                <w:noProof/>
              </w:rPr>
              <w:t>8.18</w:t>
            </w:r>
            <w:r>
              <w:rPr>
                <w:noProof/>
                <w:webHidden/>
              </w:rPr>
              <w:tab/>
            </w:r>
            <w:r>
              <w:rPr>
                <w:noProof/>
                <w:webHidden/>
              </w:rPr>
              <w:fldChar w:fldCharType="begin"/>
            </w:r>
            <w:r>
              <w:rPr>
                <w:noProof/>
                <w:webHidden/>
              </w:rPr>
              <w:instrText xml:space="preserve"> PAGEREF _Toc149742175 \h </w:instrText>
            </w:r>
            <w:r>
              <w:rPr>
                <w:noProof/>
                <w:webHidden/>
              </w:rPr>
            </w:r>
            <w:r>
              <w:rPr>
                <w:noProof/>
                <w:webHidden/>
              </w:rPr>
              <w:fldChar w:fldCharType="separate"/>
            </w:r>
            <w:r>
              <w:rPr>
                <w:noProof/>
                <w:webHidden/>
              </w:rPr>
              <w:t>38</w:t>
            </w:r>
            <w:r>
              <w:rPr>
                <w:noProof/>
                <w:webHidden/>
              </w:rPr>
              <w:fldChar w:fldCharType="end"/>
            </w:r>
          </w:hyperlink>
        </w:p>
        <w:p w14:paraId="126E2E54" w14:textId="5056F6E1" w:rsidR="00391366" w:rsidRDefault="00391366">
          <w:pPr>
            <w:pStyle w:val="TOC2"/>
            <w:tabs>
              <w:tab w:val="right" w:leader="dot" w:pos="8296"/>
            </w:tabs>
            <w:ind w:firstLine="420"/>
            <w:rPr>
              <w:noProof/>
            </w:rPr>
          </w:pPr>
          <w:hyperlink w:anchor="_Toc149742176" w:history="1">
            <w:r w:rsidRPr="0009163F">
              <w:rPr>
                <w:rStyle w:val="aa"/>
                <w:noProof/>
              </w:rPr>
              <w:t>1.wsl &amp; Docker</w:t>
            </w:r>
            <w:r>
              <w:rPr>
                <w:noProof/>
                <w:webHidden/>
              </w:rPr>
              <w:tab/>
            </w:r>
            <w:r>
              <w:rPr>
                <w:noProof/>
                <w:webHidden/>
              </w:rPr>
              <w:fldChar w:fldCharType="begin"/>
            </w:r>
            <w:r>
              <w:rPr>
                <w:noProof/>
                <w:webHidden/>
              </w:rPr>
              <w:instrText xml:space="preserve"> PAGEREF _Toc149742176 \h </w:instrText>
            </w:r>
            <w:r>
              <w:rPr>
                <w:noProof/>
                <w:webHidden/>
              </w:rPr>
            </w:r>
            <w:r>
              <w:rPr>
                <w:noProof/>
                <w:webHidden/>
              </w:rPr>
              <w:fldChar w:fldCharType="separate"/>
            </w:r>
            <w:r>
              <w:rPr>
                <w:noProof/>
                <w:webHidden/>
              </w:rPr>
              <w:t>38</w:t>
            </w:r>
            <w:r>
              <w:rPr>
                <w:noProof/>
                <w:webHidden/>
              </w:rPr>
              <w:fldChar w:fldCharType="end"/>
            </w:r>
          </w:hyperlink>
        </w:p>
        <w:p w14:paraId="27F41606" w14:textId="0ADCECEA" w:rsidR="00391366" w:rsidRDefault="00391366">
          <w:pPr>
            <w:pStyle w:val="TOC1"/>
            <w:tabs>
              <w:tab w:val="right" w:leader="dot" w:pos="8296"/>
            </w:tabs>
            <w:ind w:firstLine="420"/>
            <w:rPr>
              <w:noProof/>
            </w:rPr>
          </w:pPr>
          <w:hyperlink w:anchor="_Toc149742177" w:history="1">
            <w:r w:rsidRPr="0009163F">
              <w:rPr>
                <w:rStyle w:val="aa"/>
                <w:noProof/>
              </w:rPr>
              <w:t>工作安排(8.21-8.25)</w:t>
            </w:r>
            <w:r>
              <w:rPr>
                <w:noProof/>
                <w:webHidden/>
              </w:rPr>
              <w:tab/>
            </w:r>
            <w:r>
              <w:rPr>
                <w:noProof/>
                <w:webHidden/>
              </w:rPr>
              <w:fldChar w:fldCharType="begin"/>
            </w:r>
            <w:r>
              <w:rPr>
                <w:noProof/>
                <w:webHidden/>
              </w:rPr>
              <w:instrText xml:space="preserve"> PAGEREF _Toc149742177 \h </w:instrText>
            </w:r>
            <w:r>
              <w:rPr>
                <w:noProof/>
                <w:webHidden/>
              </w:rPr>
            </w:r>
            <w:r>
              <w:rPr>
                <w:noProof/>
                <w:webHidden/>
              </w:rPr>
              <w:fldChar w:fldCharType="separate"/>
            </w:r>
            <w:r>
              <w:rPr>
                <w:noProof/>
                <w:webHidden/>
              </w:rPr>
              <w:t>38</w:t>
            </w:r>
            <w:r>
              <w:rPr>
                <w:noProof/>
                <w:webHidden/>
              </w:rPr>
              <w:fldChar w:fldCharType="end"/>
            </w:r>
          </w:hyperlink>
        </w:p>
        <w:p w14:paraId="59FD9EEC" w14:textId="486F6E91" w:rsidR="00391366" w:rsidRDefault="00391366">
          <w:pPr>
            <w:pStyle w:val="TOC1"/>
            <w:tabs>
              <w:tab w:val="right" w:leader="dot" w:pos="8296"/>
            </w:tabs>
            <w:ind w:firstLine="420"/>
            <w:rPr>
              <w:noProof/>
            </w:rPr>
          </w:pPr>
          <w:hyperlink w:anchor="_Toc149742178" w:history="1">
            <w:r w:rsidRPr="0009163F">
              <w:rPr>
                <w:rStyle w:val="aa"/>
                <w:noProof/>
              </w:rPr>
              <w:t>8.21</w:t>
            </w:r>
            <w:r>
              <w:rPr>
                <w:noProof/>
                <w:webHidden/>
              </w:rPr>
              <w:tab/>
            </w:r>
            <w:r>
              <w:rPr>
                <w:noProof/>
                <w:webHidden/>
              </w:rPr>
              <w:fldChar w:fldCharType="begin"/>
            </w:r>
            <w:r>
              <w:rPr>
                <w:noProof/>
                <w:webHidden/>
              </w:rPr>
              <w:instrText xml:space="preserve"> PAGEREF _Toc149742178 \h </w:instrText>
            </w:r>
            <w:r>
              <w:rPr>
                <w:noProof/>
                <w:webHidden/>
              </w:rPr>
            </w:r>
            <w:r>
              <w:rPr>
                <w:noProof/>
                <w:webHidden/>
              </w:rPr>
              <w:fldChar w:fldCharType="separate"/>
            </w:r>
            <w:r>
              <w:rPr>
                <w:noProof/>
                <w:webHidden/>
              </w:rPr>
              <w:t>39</w:t>
            </w:r>
            <w:r>
              <w:rPr>
                <w:noProof/>
                <w:webHidden/>
              </w:rPr>
              <w:fldChar w:fldCharType="end"/>
            </w:r>
          </w:hyperlink>
        </w:p>
        <w:p w14:paraId="71C6AD28" w14:textId="2676B5F5" w:rsidR="00391366" w:rsidRDefault="00391366">
          <w:pPr>
            <w:pStyle w:val="TOC2"/>
            <w:tabs>
              <w:tab w:val="right" w:leader="dot" w:pos="8296"/>
            </w:tabs>
            <w:ind w:firstLine="420"/>
            <w:rPr>
              <w:noProof/>
            </w:rPr>
          </w:pPr>
          <w:hyperlink w:anchor="_Toc149742179" w:history="1">
            <w:r w:rsidRPr="0009163F">
              <w:rPr>
                <w:rStyle w:val="aa"/>
                <w:noProof/>
              </w:rPr>
              <w:t>1.最小二乘法</w:t>
            </w:r>
            <w:r>
              <w:rPr>
                <w:noProof/>
                <w:webHidden/>
              </w:rPr>
              <w:tab/>
            </w:r>
            <w:r>
              <w:rPr>
                <w:noProof/>
                <w:webHidden/>
              </w:rPr>
              <w:fldChar w:fldCharType="begin"/>
            </w:r>
            <w:r>
              <w:rPr>
                <w:noProof/>
                <w:webHidden/>
              </w:rPr>
              <w:instrText xml:space="preserve"> PAGEREF _Toc149742179 \h </w:instrText>
            </w:r>
            <w:r>
              <w:rPr>
                <w:noProof/>
                <w:webHidden/>
              </w:rPr>
            </w:r>
            <w:r>
              <w:rPr>
                <w:noProof/>
                <w:webHidden/>
              </w:rPr>
              <w:fldChar w:fldCharType="separate"/>
            </w:r>
            <w:r>
              <w:rPr>
                <w:noProof/>
                <w:webHidden/>
              </w:rPr>
              <w:t>39</w:t>
            </w:r>
            <w:r>
              <w:rPr>
                <w:noProof/>
                <w:webHidden/>
              </w:rPr>
              <w:fldChar w:fldCharType="end"/>
            </w:r>
          </w:hyperlink>
        </w:p>
        <w:p w14:paraId="6DEDC72C" w14:textId="394F07CC" w:rsidR="00391366" w:rsidRDefault="00391366">
          <w:pPr>
            <w:pStyle w:val="TOC1"/>
            <w:tabs>
              <w:tab w:val="right" w:leader="dot" w:pos="8296"/>
            </w:tabs>
            <w:ind w:firstLine="420"/>
            <w:rPr>
              <w:noProof/>
            </w:rPr>
          </w:pPr>
          <w:hyperlink w:anchor="_Toc149742180" w:history="1">
            <w:r w:rsidRPr="0009163F">
              <w:rPr>
                <w:rStyle w:val="aa"/>
                <w:noProof/>
              </w:rPr>
              <w:t>8.22</w:t>
            </w:r>
            <w:r>
              <w:rPr>
                <w:noProof/>
                <w:webHidden/>
              </w:rPr>
              <w:tab/>
            </w:r>
            <w:r>
              <w:rPr>
                <w:noProof/>
                <w:webHidden/>
              </w:rPr>
              <w:fldChar w:fldCharType="begin"/>
            </w:r>
            <w:r>
              <w:rPr>
                <w:noProof/>
                <w:webHidden/>
              </w:rPr>
              <w:instrText xml:space="preserve"> PAGEREF _Toc149742180 \h </w:instrText>
            </w:r>
            <w:r>
              <w:rPr>
                <w:noProof/>
                <w:webHidden/>
              </w:rPr>
            </w:r>
            <w:r>
              <w:rPr>
                <w:noProof/>
                <w:webHidden/>
              </w:rPr>
              <w:fldChar w:fldCharType="separate"/>
            </w:r>
            <w:r>
              <w:rPr>
                <w:noProof/>
                <w:webHidden/>
              </w:rPr>
              <w:t>39</w:t>
            </w:r>
            <w:r>
              <w:rPr>
                <w:noProof/>
                <w:webHidden/>
              </w:rPr>
              <w:fldChar w:fldCharType="end"/>
            </w:r>
          </w:hyperlink>
        </w:p>
        <w:p w14:paraId="55FED5B3" w14:textId="70051910" w:rsidR="00391366" w:rsidRDefault="00391366">
          <w:pPr>
            <w:pStyle w:val="TOC2"/>
            <w:tabs>
              <w:tab w:val="right" w:leader="dot" w:pos="8296"/>
            </w:tabs>
            <w:ind w:firstLine="420"/>
            <w:rPr>
              <w:noProof/>
            </w:rPr>
          </w:pPr>
          <w:hyperlink w:anchor="_Toc149742181" w:history="1">
            <w:r w:rsidRPr="0009163F">
              <w:rPr>
                <w:rStyle w:val="aa"/>
                <w:noProof/>
              </w:rPr>
              <w:t>1.手眼标定相关知识</w:t>
            </w:r>
            <w:r>
              <w:rPr>
                <w:noProof/>
                <w:webHidden/>
              </w:rPr>
              <w:tab/>
            </w:r>
            <w:r>
              <w:rPr>
                <w:noProof/>
                <w:webHidden/>
              </w:rPr>
              <w:fldChar w:fldCharType="begin"/>
            </w:r>
            <w:r>
              <w:rPr>
                <w:noProof/>
                <w:webHidden/>
              </w:rPr>
              <w:instrText xml:space="preserve"> PAGEREF _Toc149742181 \h </w:instrText>
            </w:r>
            <w:r>
              <w:rPr>
                <w:noProof/>
                <w:webHidden/>
              </w:rPr>
            </w:r>
            <w:r>
              <w:rPr>
                <w:noProof/>
                <w:webHidden/>
              </w:rPr>
              <w:fldChar w:fldCharType="separate"/>
            </w:r>
            <w:r>
              <w:rPr>
                <w:noProof/>
                <w:webHidden/>
              </w:rPr>
              <w:t>39</w:t>
            </w:r>
            <w:r>
              <w:rPr>
                <w:noProof/>
                <w:webHidden/>
              </w:rPr>
              <w:fldChar w:fldCharType="end"/>
            </w:r>
          </w:hyperlink>
        </w:p>
        <w:p w14:paraId="2C591177" w14:textId="1071325B" w:rsidR="00391366" w:rsidRDefault="00391366">
          <w:pPr>
            <w:pStyle w:val="TOC3"/>
            <w:tabs>
              <w:tab w:val="right" w:leader="dot" w:pos="8296"/>
            </w:tabs>
            <w:ind w:firstLine="420"/>
            <w:rPr>
              <w:noProof/>
            </w:rPr>
          </w:pPr>
          <w:hyperlink w:anchor="_Toc149742182" w:history="1">
            <w:r w:rsidRPr="0009163F">
              <w:rPr>
                <w:rStyle w:val="aa"/>
                <w:noProof/>
              </w:rPr>
              <w:t>1.1 欧拉角-四元数-旋转矩阵</w:t>
            </w:r>
            <w:r>
              <w:rPr>
                <w:noProof/>
                <w:webHidden/>
              </w:rPr>
              <w:tab/>
            </w:r>
            <w:r>
              <w:rPr>
                <w:noProof/>
                <w:webHidden/>
              </w:rPr>
              <w:fldChar w:fldCharType="begin"/>
            </w:r>
            <w:r>
              <w:rPr>
                <w:noProof/>
                <w:webHidden/>
              </w:rPr>
              <w:instrText xml:space="preserve"> PAGEREF _Toc149742182 \h </w:instrText>
            </w:r>
            <w:r>
              <w:rPr>
                <w:noProof/>
                <w:webHidden/>
              </w:rPr>
            </w:r>
            <w:r>
              <w:rPr>
                <w:noProof/>
                <w:webHidden/>
              </w:rPr>
              <w:fldChar w:fldCharType="separate"/>
            </w:r>
            <w:r>
              <w:rPr>
                <w:noProof/>
                <w:webHidden/>
              </w:rPr>
              <w:t>39</w:t>
            </w:r>
            <w:r>
              <w:rPr>
                <w:noProof/>
                <w:webHidden/>
              </w:rPr>
              <w:fldChar w:fldCharType="end"/>
            </w:r>
          </w:hyperlink>
        </w:p>
        <w:p w14:paraId="6FFFC91C" w14:textId="49DCDEEC" w:rsidR="00391366" w:rsidRDefault="00391366">
          <w:pPr>
            <w:pStyle w:val="TOC1"/>
            <w:tabs>
              <w:tab w:val="right" w:leader="dot" w:pos="8296"/>
            </w:tabs>
            <w:ind w:firstLine="420"/>
            <w:rPr>
              <w:noProof/>
            </w:rPr>
          </w:pPr>
          <w:hyperlink w:anchor="_Toc149742183" w:history="1">
            <w:r w:rsidRPr="0009163F">
              <w:rPr>
                <w:rStyle w:val="aa"/>
                <w:noProof/>
              </w:rPr>
              <w:t>8.23</w:t>
            </w:r>
            <w:r>
              <w:rPr>
                <w:noProof/>
                <w:webHidden/>
              </w:rPr>
              <w:tab/>
            </w:r>
            <w:r>
              <w:rPr>
                <w:noProof/>
                <w:webHidden/>
              </w:rPr>
              <w:fldChar w:fldCharType="begin"/>
            </w:r>
            <w:r>
              <w:rPr>
                <w:noProof/>
                <w:webHidden/>
              </w:rPr>
              <w:instrText xml:space="preserve"> PAGEREF _Toc149742183 \h </w:instrText>
            </w:r>
            <w:r>
              <w:rPr>
                <w:noProof/>
                <w:webHidden/>
              </w:rPr>
            </w:r>
            <w:r>
              <w:rPr>
                <w:noProof/>
                <w:webHidden/>
              </w:rPr>
              <w:fldChar w:fldCharType="separate"/>
            </w:r>
            <w:r>
              <w:rPr>
                <w:noProof/>
                <w:webHidden/>
              </w:rPr>
              <w:t>39</w:t>
            </w:r>
            <w:r>
              <w:rPr>
                <w:noProof/>
                <w:webHidden/>
              </w:rPr>
              <w:fldChar w:fldCharType="end"/>
            </w:r>
          </w:hyperlink>
        </w:p>
        <w:p w14:paraId="42D330EE" w14:textId="29800C2E" w:rsidR="00391366" w:rsidRDefault="00391366">
          <w:pPr>
            <w:pStyle w:val="TOC2"/>
            <w:tabs>
              <w:tab w:val="right" w:leader="dot" w:pos="8296"/>
            </w:tabs>
            <w:ind w:firstLine="420"/>
            <w:rPr>
              <w:noProof/>
            </w:rPr>
          </w:pPr>
          <w:hyperlink w:anchor="_Toc149742184" w:history="1">
            <w:r w:rsidRPr="0009163F">
              <w:rPr>
                <w:rStyle w:val="aa"/>
                <w:noProof/>
              </w:rPr>
              <w:t>1. 点云 – 网络</w:t>
            </w:r>
            <w:r>
              <w:rPr>
                <w:noProof/>
                <w:webHidden/>
              </w:rPr>
              <w:tab/>
            </w:r>
            <w:r>
              <w:rPr>
                <w:noProof/>
                <w:webHidden/>
              </w:rPr>
              <w:fldChar w:fldCharType="begin"/>
            </w:r>
            <w:r>
              <w:rPr>
                <w:noProof/>
                <w:webHidden/>
              </w:rPr>
              <w:instrText xml:space="preserve"> PAGEREF _Toc149742184 \h </w:instrText>
            </w:r>
            <w:r>
              <w:rPr>
                <w:noProof/>
                <w:webHidden/>
              </w:rPr>
            </w:r>
            <w:r>
              <w:rPr>
                <w:noProof/>
                <w:webHidden/>
              </w:rPr>
              <w:fldChar w:fldCharType="separate"/>
            </w:r>
            <w:r>
              <w:rPr>
                <w:noProof/>
                <w:webHidden/>
              </w:rPr>
              <w:t>39</w:t>
            </w:r>
            <w:r>
              <w:rPr>
                <w:noProof/>
                <w:webHidden/>
              </w:rPr>
              <w:fldChar w:fldCharType="end"/>
            </w:r>
          </w:hyperlink>
        </w:p>
        <w:p w14:paraId="3B08FABF" w14:textId="3C382F39" w:rsidR="00391366" w:rsidRDefault="00391366">
          <w:pPr>
            <w:pStyle w:val="TOC1"/>
            <w:tabs>
              <w:tab w:val="right" w:leader="dot" w:pos="8296"/>
            </w:tabs>
            <w:ind w:firstLine="420"/>
            <w:rPr>
              <w:noProof/>
            </w:rPr>
          </w:pPr>
          <w:hyperlink w:anchor="_Toc149742185" w:history="1">
            <w:r w:rsidRPr="0009163F">
              <w:rPr>
                <w:rStyle w:val="aa"/>
                <w:noProof/>
              </w:rPr>
              <w:t>8.28</w:t>
            </w:r>
            <w:r>
              <w:rPr>
                <w:noProof/>
                <w:webHidden/>
              </w:rPr>
              <w:tab/>
            </w:r>
            <w:r>
              <w:rPr>
                <w:noProof/>
                <w:webHidden/>
              </w:rPr>
              <w:fldChar w:fldCharType="begin"/>
            </w:r>
            <w:r>
              <w:rPr>
                <w:noProof/>
                <w:webHidden/>
              </w:rPr>
              <w:instrText xml:space="preserve"> PAGEREF _Toc149742185 \h </w:instrText>
            </w:r>
            <w:r>
              <w:rPr>
                <w:noProof/>
                <w:webHidden/>
              </w:rPr>
            </w:r>
            <w:r>
              <w:rPr>
                <w:noProof/>
                <w:webHidden/>
              </w:rPr>
              <w:fldChar w:fldCharType="separate"/>
            </w:r>
            <w:r>
              <w:rPr>
                <w:noProof/>
                <w:webHidden/>
              </w:rPr>
              <w:t>39</w:t>
            </w:r>
            <w:r>
              <w:rPr>
                <w:noProof/>
                <w:webHidden/>
              </w:rPr>
              <w:fldChar w:fldCharType="end"/>
            </w:r>
          </w:hyperlink>
        </w:p>
        <w:p w14:paraId="62883485" w14:textId="7EC34112" w:rsidR="00391366" w:rsidRDefault="00391366">
          <w:pPr>
            <w:pStyle w:val="TOC2"/>
            <w:tabs>
              <w:tab w:val="right" w:leader="dot" w:pos="8296"/>
            </w:tabs>
            <w:ind w:firstLine="420"/>
            <w:rPr>
              <w:noProof/>
            </w:rPr>
          </w:pPr>
          <w:hyperlink w:anchor="_Toc149742186" w:history="1">
            <w:r w:rsidRPr="0009163F">
              <w:rPr>
                <w:rStyle w:val="aa"/>
                <w:noProof/>
              </w:rPr>
              <w:t>1. 手眼标定相关博客</w:t>
            </w:r>
            <w:r>
              <w:rPr>
                <w:noProof/>
                <w:webHidden/>
              </w:rPr>
              <w:tab/>
            </w:r>
            <w:r>
              <w:rPr>
                <w:noProof/>
                <w:webHidden/>
              </w:rPr>
              <w:fldChar w:fldCharType="begin"/>
            </w:r>
            <w:r>
              <w:rPr>
                <w:noProof/>
                <w:webHidden/>
              </w:rPr>
              <w:instrText xml:space="preserve"> PAGEREF _Toc149742186 \h </w:instrText>
            </w:r>
            <w:r>
              <w:rPr>
                <w:noProof/>
                <w:webHidden/>
              </w:rPr>
            </w:r>
            <w:r>
              <w:rPr>
                <w:noProof/>
                <w:webHidden/>
              </w:rPr>
              <w:fldChar w:fldCharType="separate"/>
            </w:r>
            <w:r>
              <w:rPr>
                <w:noProof/>
                <w:webHidden/>
              </w:rPr>
              <w:t>39</w:t>
            </w:r>
            <w:r>
              <w:rPr>
                <w:noProof/>
                <w:webHidden/>
              </w:rPr>
              <w:fldChar w:fldCharType="end"/>
            </w:r>
          </w:hyperlink>
        </w:p>
        <w:p w14:paraId="1E53C8EE" w14:textId="58E419BF" w:rsidR="00391366" w:rsidRDefault="00391366">
          <w:pPr>
            <w:pStyle w:val="TOC1"/>
            <w:tabs>
              <w:tab w:val="right" w:leader="dot" w:pos="8296"/>
            </w:tabs>
            <w:ind w:firstLine="420"/>
            <w:rPr>
              <w:noProof/>
            </w:rPr>
          </w:pPr>
          <w:hyperlink w:anchor="_Toc149742187" w:history="1">
            <w:r w:rsidRPr="0009163F">
              <w:rPr>
                <w:rStyle w:val="aa"/>
                <w:noProof/>
              </w:rPr>
              <w:t>8.30</w:t>
            </w:r>
            <w:r>
              <w:rPr>
                <w:noProof/>
                <w:webHidden/>
              </w:rPr>
              <w:tab/>
            </w:r>
            <w:r>
              <w:rPr>
                <w:noProof/>
                <w:webHidden/>
              </w:rPr>
              <w:fldChar w:fldCharType="begin"/>
            </w:r>
            <w:r>
              <w:rPr>
                <w:noProof/>
                <w:webHidden/>
              </w:rPr>
              <w:instrText xml:space="preserve"> PAGEREF _Toc149742187 \h </w:instrText>
            </w:r>
            <w:r>
              <w:rPr>
                <w:noProof/>
                <w:webHidden/>
              </w:rPr>
            </w:r>
            <w:r>
              <w:rPr>
                <w:noProof/>
                <w:webHidden/>
              </w:rPr>
              <w:fldChar w:fldCharType="separate"/>
            </w:r>
            <w:r>
              <w:rPr>
                <w:noProof/>
                <w:webHidden/>
              </w:rPr>
              <w:t>39</w:t>
            </w:r>
            <w:r>
              <w:rPr>
                <w:noProof/>
                <w:webHidden/>
              </w:rPr>
              <w:fldChar w:fldCharType="end"/>
            </w:r>
          </w:hyperlink>
        </w:p>
        <w:p w14:paraId="0F501A8C" w14:textId="6D92E436" w:rsidR="00391366" w:rsidRDefault="00391366">
          <w:pPr>
            <w:pStyle w:val="TOC2"/>
            <w:tabs>
              <w:tab w:val="right" w:leader="dot" w:pos="8296"/>
            </w:tabs>
            <w:ind w:firstLine="420"/>
            <w:rPr>
              <w:noProof/>
            </w:rPr>
          </w:pPr>
          <w:hyperlink w:anchor="_Toc149742188" w:history="1">
            <w:r w:rsidRPr="0009163F">
              <w:rPr>
                <w:rStyle w:val="aa"/>
                <w:noProof/>
              </w:rPr>
              <w:t>1. vs问题 – 无法Debug</w:t>
            </w:r>
            <w:r>
              <w:rPr>
                <w:noProof/>
                <w:webHidden/>
              </w:rPr>
              <w:tab/>
            </w:r>
            <w:r>
              <w:rPr>
                <w:noProof/>
                <w:webHidden/>
              </w:rPr>
              <w:fldChar w:fldCharType="begin"/>
            </w:r>
            <w:r>
              <w:rPr>
                <w:noProof/>
                <w:webHidden/>
              </w:rPr>
              <w:instrText xml:space="preserve"> PAGEREF _Toc149742188 \h </w:instrText>
            </w:r>
            <w:r>
              <w:rPr>
                <w:noProof/>
                <w:webHidden/>
              </w:rPr>
            </w:r>
            <w:r>
              <w:rPr>
                <w:noProof/>
                <w:webHidden/>
              </w:rPr>
              <w:fldChar w:fldCharType="separate"/>
            </w:r>
            <w:r>
              <w:rPr>
                <w:noProof/>
                <w:webHidden/>
              </w:rPr>
              <w:t>39</w:t>
            </w:r>
            <w:r>
              <w:rPr>
                <w:noProof/>
                <w:webHidden/>
              </w:rPr>
              <w:fldChar w:fldCharType="end"/>
            </w:r>
          </w:hyperlink>
        </w:p>
        <w:p w14:paraId="0F17164C" w14:textId="15E7AA6A" w:rsidR="00391366" w:rsidRDefault="00391366">
          <w:pPr>
            <w:pStyle w:val="TOC2"/>
            <w:tabs>
              <w:tab w:val="right" w:leader="dot" w:pos="8296"/>
            </w:tabs>
            <w:ind w:firstLine="420"/>
            <w:rPr>
              <w:noProof/>
            </w:rPr>
          </w:pPr>
          <w:hyperlink w:anchor="_Toc149742189" w:history="1">
            <w:r w:rsidRPr="0009163F">
              <w:rPr>
                <w:rStyle w:val="aa"/>
                <w:noProof/>
              </w:rPr>
              <w:t>2. vs问题 – 使用pcl智能指针报错 – 错误代码-1073740940</w:t>
            </w:r>
            <w:r>
              <w:rPr>
                <w:noProof/>
                <w:webHidden/>
              </w:rPr>
              <w:tab/>
            </w:r>
            <w:r>
              <w:rPr>
                <w:noProof/>
                <w:webHidden/>
              </w:rPr>
              <w:fldChar w:fldCharType="begin"/>
            </w:r>
            <w:r>
              <w:rPr>
                <w:noProof/>
                <w:webHidden/>
              </w:rPr>
              <w:instrText xml:space="preserve"> PAGEREF _Toc149742189 \h </w:instrText>
            </w:r>
            <w:r>
              <w:rPr>
                <w:noProof/>
                <w:webHidden/>
              </w:rPr>
            </w:r>
            <w:r>
              <w:rPr>
                <w:noProof/>
                <w:webHidden/>
              </w:rPr>
              <w:fldChar w:fldCharType="separate"/>
            </w:r>
            <w:r>
              <w:rPr>
                <w:noProof/>
                <w:webHidden/>
              </w:rPr>
              <w:t>39</w:t>
            </w:r>
            <w:r>
              <w:rPr>
                <w:noProof/>
                <w:webHidden/>
              </w:rPr>
              <w:fldChar w:fldCharType="end"/>
            </w:r>
          </w:hyperlink>
        </w:p>
        <w:p w14:paraId="03BF263F" w14:textId="02CD1AF2" w:rsidR="00391366" w:rsidRDefault="00391366">
          <w:pPr>
            <w:pStyle w:val="TOC1"/>
            <w:tabs>
              <w:tab w:val="right" w:leader="dot" w:pos="8296"/>
            </w:tabs>
            <w:ind w:firstLine="420"/>
            <w:rPr>
              <w:noProof/>
            </w:rPr>
          </w:pPr>
          <w:hyperlink w:anchor="_Toc149742190" w:history="1">
            <w:r w:rsidRPr="0009163F">
              <w:rPr>
                <w:rStyle w:val="aa"/>
                <w:noProof/>
              </w:rPr>
              <w:t>8.31</w:t>
            </w:r>
            <w:r>
              <w:rPr>
                <w:noProof/>
                <w:webHidden/>
              </w:rPr>
              <w:tab/>
            </w:r>
            <w:r>
              <w:rPr>
                <w:noProof/>
                <w:webHidden/>
              </w:rPr>
              <w:fldChar w:fldCharType="begin"/>
            </w:r>
            <w:r>
              <w:rPr>
                <w:noProof/>
                <w:webHidden/>
              </w:rPr>
              <w:instrText xml:space="preserve"> PAGEREF _Toc149742190 \h </w:instrText>
            </w:r>
            <w:r>
              <w:rPr>
                <w:noProof/>
                <w:webHidden/>
              </w:rPr>
            </w:r>
            <w:r>
              <w:rPr>
                <w:noProof/>
                <w:webHidden/>
              </w:rPr>
              <w:fldChar w:fldCharType="separate"/>
            </w:r>
            <w:r>
              <w:rPr>
                <w:noProof/>
                <w:webHidden/>
              </w:rPr>
              <w:t>40</w:t>
            </w:r>
            <w:r>
              <w:rPr>
                <w:noProof/>
                <w:webHidden/>
              </w:rPr>
              <w:fldChar w:fldCharType="end"/>
            </w:r>
          </w:hyperlink>
        </w:p>
        <w:p w14:paraId="572B010C" w14:textId="735A0F8E" w:rsidR="00391366" w:rsidRDefault="00391366">
          <w:pPr>
            <w:pStyle w:val="TOC2"/>
            <w:tabs>
              <w:tab w:val="right" w:leader="dot" w:pos="8296"/>
            </w:tabs>
            <w:ind w:firstLine="420"/>
            <w:rPr>
              <w:noProof/>
            </w:rPr>
          </w:pPr>
          <w:hyperlink w:anchor="_Toc149742191" w:history="1">
            <w:r w:rsidRPr="0009163F">
              <w:rPr>
                <w:rStyle w:val="aa"/>
                <w:noProof/>
              </w:rPr>
              <w:t>1. PointNet – 包含论文解读</w:t>
            </w:r>
            <w:r>
              <w:rPr>
                <w:noProof/>
                <w:webHidden/>
              </w:rPr>
              <w:tab/>
            </w:r>
            <w:r>
              <w:rPr>
                <w:noProof/>
                <w:webHidden/>
              </w:rPr>
              <w:fldChar w:fldCharType="begin"/>
            </w:r>
            <w:r>
              <w:rPr>
                <w:noProof/>
                <w:webHidden/>
              </w:rPr>
              <w:instrText xml:space="preserve"> PAGEREF _Toc149742191 \h </w:instrText>
            </w:r>
            <w:r>
              <w:rPr>
                <w:noProof/>
                <w:webHidden/>
              </w:rPr>
            </w:r>
            <w:r>
              <w:rPr>
                <w:noProof/>
                <w:webHidden/>
              </w:rPr>
              <w:fldChar w:fldCharType="separate"/>
            </w:r>
            <w:r>
              <w:rPr>
                <w:noProof/>
                <w:webHidden/>
              </w:rPr>
              <w:t>40</w:t>
            </w:r>
            <w:r>
              <w:rPr>
                <w:noProof/>
                <w:webHidden/>
              </w:rPr>
              <w:fldChar w:fldCharType="end"/>
            </w:r>
          </w:hyperlink>
        </w:p>
        <w:p w14:paraId="27D4121C" w14:textId="713ACBB4" w:rsidR="00391366" w:rsidRDefault="00391366">
          <w:pPr>
            <w:pStyle w:val="TOC1"/>
            <w:tabs>
              <w:tab w:val="right" w:leader="dot" w:pos="8296"/>
            </w:tabs>
            <w:ind w:firstLine="420"/>
            <w:rPr>
              <w:noProof/>
            </w:rPr>
          </w:pPr>
          <w:hyperlink w:anchor="_Toc149742192" w:history="1">
            <w:r w:rsidRPr="0009163F">
              <w:rPr>
                <w:rStyle w:val="aa"/>
                <w:noProof/>
              </w:rPr>
              <w:t>9.1</w:t>
            </w:r>
            <w:r>
              <w:rPr>
                <w:noProof/>
                <w:webHidden/>
              </w:rPr>
              <w:tab/>
            </w:r>
            <w:r>
              <w:rPr>
                <w:noProof/>
                <w:webHidden/>
              </w:rPr>
              <w:fldChar w:fldCharType="begin"/>
            </w:r>
            <w:r>
              <w:rPr>
                <w:noProof/>
                <w:webHidden/>
              </w:rPr>
              <w:instrText xml:space="preserve"> PAGEREF _Toc149742192 \h </w:instrText>
            </w:r>
            <w:r>
              <w:rPr>
                <w:noProof/>
                <w:webHidden/>
              </w:rPr>
            </w:r>
            <w:r>
              <w:rPr>
                <w:noProof/>
                <w:webHidden/>
              </w:rPr>
              <w:fldChar w:fldCharType="separate"/>
            </w:r>
            <w:r>
              <w:rPr>
                <w:noProof/>
                <w:webHidden/>
              </w:rPr>
              <w:t>40</w:t>
            </w:r>
            <w:r>
              <w:rPr>
                <w:noProof/>
                <w:webHidden/>
              </w:rPr>
              <w:fldChar w:fldCharType="end"/>
            </w:r>
          </w:hyperlink>
        </w:p>
        <w:p w14:paraId="0DC79377" w14:textId="3B2A9EDA" w:rsidR="00391366" w:rsidRDefault="00391366">
          <w:pPr>
            <w:pStyle w:val="TOC2"/>
            <w:tabs>
              <w:tab w:val="right" w:leader="dot" w:pos="8296"/>
            </w:tabs>
            <w:ind w:firstLine="420"/>
            <w:rPr>
              <w:noProof/>
            </w:rPr>
          </w:pPr>
          <w:hyperlink w:anchor="_Toc149742193" w:history="1">
            <w:r w:rsidRPr="0009163F">
              <w:rPr>
                <w:rStyle w:val="aa"/>
                <w:noProof/>
              </w:rPr>
              <w:t>1.关于点云提取</w:t>
            </w:r>
            <w:r>
              <w:rPr>
                <w:noProof/>
                <w:webHidden/>
              </w:rPr>
              <w:tab/>
            </w:r>
            <w:r>
              <w:rPr>
                <w:noProof/>
                <w:webHidden/>
              </w:rPr>
              <w:fldChar w:fldCharType="begin"/>
            </w:r>
            <w:r>
              <w:rPr>
                <w:noProof/>
                <w:webHidden/>
              </w:rPr>
              <w:instrText xml:space="preserve"> PAGEREF _Toc149742193 \h </w:instrText>
            </w:r>
            <w:r>
              <w:rPr>
                <w:noProof/>
                <w:webHidden/>
              </w:rPr>
            </w:r>
            <w:r>
              <w:rPr>
                <w:noProof/>
                <w:webHidden/>
              </w:rPr>
              <w:fldChar w:fldCharType="separate"/>
            </w:r>
            <w:r>
              <w:rPr>
                <w:noProof/>
                <w:webHidden/>
              </w:rPr>
              <w:t>40</w:t>
            </w:r>
            <w:r>
              <w:rPr>
                <w:noProof/>
                <w:webHidden/>
              </w:rPr>
              <w:fldChar w:fldCharType="end"/>
            </w:r>
          </w:hyperlink>
        </w:p>
        <w:p w14:paraId="3C710729" w14:textId="5C5FCF81" w:rsidR="00391366" w:rsidRDefault="00391366">
          <w:pPr>
            <w:pStyle w:val="TOC2"/>
            <w:tabs>
              <w:tab w:val="right" w:leader="dot" w:pos="8296"/>
            </w:tabs>
            <w:ind w:firstLine="420"/>
            <w:rPr>
              <w:noProof/>
            </w:rPr>
          </w:pPr>
          <w:hyperlink w:anchor="_Toc149742194" w:history="1">
            <w:r w:rsidRPr="0009163F">
              <w:rPr>
                <w:rStyle w:val="aa"/>
                <w:noProof/>
              </w:rPr>
              <w:t>2. 提取成功</w:t>
            </w:r>
            <w:r>
              <w:rPr>
                <w:noProof/>
                <w:webHidden/>
              </w:rPr>
              <w:tab/>
            </w:r>
            <w:r>
              <w:rPr>
                <w:noProof/>
                <w:webHidden/>
              </w:rPr>
              <w:fldChar w:fldCharType="begin"/>
            </w:r>
            <w:r>
              <w:rPr>
                <w:noProof/>
                <w:webHidden/>
              </w:rPr>
              <w:instrText xml:space="preserve"> PAGEREF _Toc149742194 \h </w:instrText>
            </w:r>
            <w:r>
              <w:rPr>
                <w:noProof/>
                <w:webHidden/>
              </w:rPr>
            </w:r>
            <w:r>
              <w:rPr>
                <w:noProof/>
                <w:webHidden/>
              </w:rPr>
              <w:fldChar w:fldCharType="separate"/>
            </w:r>
            <w:r>
              <w:rPr>
                <w:noProof/>
                <w:webHidden/>
              </w:rPr>
              <w:t>40</w:t>
            </w:r>
            <w:r>
              <w:rPr>
                <w:noProof/>
                <w:webHidden/>
              </w:rPr>
              <w:fldChar w:fldCharType="end"/>
            </w:r>
          </w:hyperlink>
        </w:p>
        <w:p w14:paraId="572C7BF2" w14:textId="6D26EA20" w:rsidR="00391366" w:rsidRDefault="00391366">
          <w:pPr>
            <w:pStyle w:val="TOC2"/>
            <w:tabs>
              <w:tab w:val="right" w:leader="dot" w:pos="8296"/>
            </w:tabs>
            <w:ind w:firstLine="420"/>
            <w:rPr>
              <w:noProof/>
            </w:rPr>
          </w:pPr>
          <w:hyperlink w:anchor="_Toc149742195" w:history="1">
            <w:r w:rsidRPr="0009163F">
              <w:rPr>
                <w:rStyle w:val="aa"/>
                <w:noProof/>
              </w:rPr>
              <w:t>3. 点云提取截图</w:t>
            </w:r>
            <w:r>
              <w:rPr>
                <w:noProof/>
                <w:webHidden/>
              </w:rPr>
              <w:tab/>
            </w:r>
            <w:r>
              <w:rPr>
                <w:noProof/>
                <w:webHidden/>
              </w:rPr>
              <w:fldChar w:fldCharType="begin"/>
            </w:r>
            <w:r>
              <w:rPr>
                <w:noProof/>
                <w:webHidden/>
              </w:rPr>
              <w:instrText xml:space="preserve"> PAGEREF _Toc149742195 \h </w:instrText>
            </w:r>
            <w:r>
              <w:rPr>
                <w:noProof/>
                <w:webHidden/>
              </w:rPr>
            </w:r>
            <w:r>
              <w:rPr>
                <w:noProof/>
                <w:webHidden/>
              </w:rPr>
              <w:fldChar w:fldCharType="separate"/>
            </w:r>
            <w:r>
              <w:rPr>
                <w:noProof/>
                <w:webHidden/>
              </w:rPr>
              <w:t>42</w:t>
            </w:r>
            <w:r>
              <w:rPr>
                <w:noProof/>
                <w:webHidden/>
              </w:rPr>
              <w:fldChar w:fldCharType="end"/>
            </w:r>
          </w:hyperlink>
        </w:p>
        <w:p w14:paraId="609BDAC3" w14:textId="18EFC7DE" w:rsidR="00391366" w:rsidRDefault="00391366">
          <w:pPr>
            <w:pStyle w:val="TOC1"/>
            <w:tabs>
              <w:tab w:val="right" w:leader="dot" w:pos="8296"/>
            </w:tabs>
            <w:ind w:firstLine="420"/>
            <w:rPr>
              <w:noProof/>
            </w:rPr>
          </w:pPr>
          <w:hyperlink w:anchor="_Toc149742196" w:history="1">
            <w:r w:rsidRPr="0009163F">
              <w:rPr>
                <w:rStyle w:val="aa"/>
                <w:noProof/>
              </w:rPr>
              <w:t>9.15</w:t>
            </w:r>
            <w:r>
              <w:rPr>
                <w:noProof/>
                <w:webHidden/>
              </w:rPr>
              <w:tab/>
            </w:r>
            <w:r>
              <w:rPr>
                <w:noProof/>
                <w:webHidden/>
              </w:rPr>
              <w:fldChar w:fldCharType="begin"/>
            </w:r>
            <w:r>
              <w:rPr>
                <w:noProof/>
                <w:webHidden/>
              </w:rPr>
              <w:instrText xml:space="preserve"> PAGEREF _Toc149742196 \h </w:instrText>
            </w:r>
            <w:r>
              <w:rPr>
                <w:noProof/>
                <w:webHidden/>
              </w:rPr>
            </w:r>
            <w:r>
              <w:rPr>
                <w:noProof/>
                <w:webHidden/>
              </w:rPr>
              <w:fldChar w:fldCharType="separate"/>
            </w:r>
            <w:r>
              <w:rPr>
                <w:noProof/>
                <w:webHidden/>
              </w:rPr>
              <w:t>42</w:t>
            </w:r>
            <w:r>
              <w:rPr>
                <w:noProof/>
                <w:webHidden/>
              </w:rPr>
              <w:fldChar w:fldCharType="end"/>
            </w:r>
          </w:hyperlink>
        </w:p>
        <w:p w14:paraId="5624619A" w14:textId="305EF099" w:rsidR="00391366" w:rsidRDefault="00391366">
          <w:pPr>
            <w:pStyle w:val="TOC2"/>
            <w:tabs>
              <w:tab w:val="right" w:leader="dot" w:pos="8296"/>
            </w:tabs>
            <w:ind w:firstLine="420"/>
            <w:rPr>
              <w:noProof/>
            </w:rPr>
          </w:pPr>
          <w:hyperlink w:anchor="_Toc149742197" w:history="1">
            <w:r w:rsidRPr="0009163F">
              <w:rPr>
                <w:rStyle w:val="aa"/>
                <w:noProof/>
              </w:rPr>
              <w:t>1. 手眼标定相关博客</w:t>
            </w:r>
            <w:r>
              <w:rPr>
                <w:noProof/>
                <w:webHidden/>
              </w:rPr>
              <w:tab/>
            </w:r>
            <w:r>
              <w:rPr>
                <w:noProof/>
                <w:webHidden/>
              </w:rPr>
              <w:fldChar w:fldCharType="begin"/>
            </w:r>
            <w:r>
              <w:rPr>
                <w:noProof/>
                <w:webHidden/>
              </w:rPr>
              <w:instrText xml:space="preserve"> PAGEREF _Toc149742197 \h </w:instrText>
            </w:r>
            <w:r>
              <w:rPr>
                <w:noProof/>
                <w:webHidden/>
              </w:rPr>
            </w:r>
            <w:r>
              <w:rPr>
                <w:noProof/>
                <w:webHidden/>
              </w:rPr>
              <w:fldChar w:fldCharType="separate"/>
            </w:r>
            <w:r>
              <w:rPr>
                <w:noProof/>
                <w:webHidden/>
              </w:rPr>
              <w:t>42</w:t>
            </w:r>
            <w:r>
              <w:rPr>
                <w:noProof/>
                <w:webHidden/>
              </w:rPr>
              <w:fldChar w:fldCharType="end"/>
            </w:r>
          </w:hyperlink>
        </w:p>
        <w:p w14:paraId="4CC126F6" w14:textId="11B79841" w:rsidR="00391366" w:rsidRDefault="00391366">
          <w:pPr>
            <w:pStyle w:val="TOC1"/>
            <w:tabs>
              <w:tab w:val="right" w:leader="dot" w:pos="8296"/>
            </w:tabs>
            <w:ind w:firstLine="420"/>
            <w:rPr>
              <w:noProof/>
            </w:rPr>
          </w:pPr>
          <w:hyperlink w:anchor="_Toc149742198" w:history="1">
            <w:r w:rsidRPr="0009163F">
              <w:rPr>
                <w:rStyle w:val="aa"/>
                <w:noProof/>
              </w:rPr>
              <w:t>10.8</w:t>
            </w:r>
            <w:r>
              <w:rPr>
                <w:noProof/>
                <w:webHidden/>
              </w:rPr>
              <w:tab/>
            </w:r>
            <w:r>
              <w:rPr>
                <w:noProof/>
                <w:webHidden/>
              </w:rPr>
              <w:fldChar w:fldCharType="begin"/>
            </w:r>
            <w:r>
              <w:rPr>
                <w:noProof/>
                <w:webHidden/>
              </w:rPr>
              <w:instrText xml:space="preserve"> PAGEREF _Toc149742198 \h </w:instrText>
            </w:r>
            <w:r>
              <w:rPr>
                <w:noProof/>
                <w:webHidden/>
              </w:rPr>
            </w:r>
            <w:r>
              <w:rPr>
                <w:noProof/>
                <w:webHidden/>
              </w:rPr>
              <w:fldChar w:fldCharType="separate"/>
            </w:r>
            <w:r>
              <w:rPr>
                <w:noProof/>
                <w:webHidden/>
              </w:rPr>
              <w:t>42</w:t>
            </w:r>
            <w:r>
              <w:rPr>
                <w:noProof/>
                <w:webHidden/>
              </w:rPr>
              <w:fldChar w:fldCharType="end"/>
            </w:r>
          </w:hyperlink>
        </w:p>
        <w:p w14:paraId="2900994A" w14:textId="27E1C915" w:rsidR="00391366" w:rsidRDefault="00391366">
          <w:pPr>
            <w:pStyle w:val="TOC2"/>
            <w:tabs>
              <w:tab w:val="right" w:leader="dot" w:pos="8296"/>
            </w:tabs>
            <w:ind w:firstLine="420"/>
            <w:rPr>
              <w:noProof/>
            </w:rPr>
          </w:pPr>
          <w:hyperlink w:anchor="_Toc149742199" w:history="1">
            <w:r w:rsidRPr="0009163F">
              <w:rPr>
                <w:rStyle w:val="aa"/>
                <w:noProof/>
              </w:rPr>
              <w:t>1.失败 - 搭建socks5代理服务器</w:t>
            </w:r>
            <w:r>
              <w:rPr>
                <w:noProof/>
                <w:webHidden/>
              </w:rPr>
              <w:tab/>
            </w:r>
            <w:r>
              <w:rPr>
                <w:noProof/>
                <w:webHidden/>
              </w:rPr>
              <w:fldChar w:fldCharType="begin"/>
            </w:r>
            <w:r>
              <w:rPr>
                <w:noProof/>
                <w:webHidden/>
              </w:rPr>
              <w:instrText xml:space="preserve"> PAGEREF _Toc149742199 \h </w:instrText>
            </w:r>
            <w:r>
              <w:rPr>
                <w:noProof/>
                <w:webHidden/>
              </w:rPr>
            </w:r>
            <w:r>
              <w:rPr>
                <w:noProof/>
                <w:webHidden/>
              </w:rPr>
              <w:fldChar w:fldCharType="separate"/>
            </w:r>
            <w:r>
              <w:rPr>
                <w:noProof/>
                <w:webHidden/>
              </w:rPr>
              <w:t>42</w:t>
            </w:r>
            <w:r>
              <w:rPr>
                <w:noProof/>
                <w:webHidden/>
              </w:rPr>
              <w:fldChar w:fldCharType="end"/>
            </w:r>
          </w:hyperlink>
        </w:p>
        <w:p w14:paraId="17057145" w14:textId="44C10973" w:rsidR="00391366" w:rsidRDefault="00391366">
          <w:pPr>
            <w:pStyle w:val="TOC2"/>
            <w:tabs>
              <w:tab w:val="right" w:leader="dot" w:pos="8296"/>
            </w:tabs>
            <w:ind w:firstLine="420"/>
            <w:rPr>
              <w:noProof/>
            </w:rPr>
          </w:pPr>
          <w:hyperlink w:anchor="_Toc149742200" w:history="1">
            <w:r w:rsidRPr="0009163F">
              <w:rPr>
                <w:rStyle w:val="aa"/>
                <w:noProof/>
              </w:rPr>
              <w:t>2. 突然无法使用conda命令</w:t>
            </w:r>
            <w:r>
              <w:rPr>
                <w:noProof/>
                <w:webHidden/>
              </w:rPr>
              <w:tab/>
            </w:r>
            <w:r>
              <w:rPr>
                <w:noProof/>
                <w:webHidden/>
              </w:rPr>
              <w:fldChar w:fldCharType="begin"/>
            </w:r>
            <w:r>
              <w:rPr>
                <w:noProof/>
                <w:webHidden/>
              </w:rPr>
              <w:instrText xml:space="preserve"> PAGEREF _Toc149742200 \h </w:instrText>
            </w:r>
            <w:r>
              <w:rPr>
                <w:noProof/>
                <w:webHidden/>
              </w:rPr>
            </w:r>
            <w:r>
              <w:rPr>
                <w:noProof/>
                <w:webHidden/>
              </w:rPr>
              <w:fldChar w:fldCharType="separate"/>
            </w:r>
            <w:r>
              <w:rPr>
                <w:noProof/>
                <w:webHidden/>
              </w:rPr>
              <w:t>42</w:t>
            </w:r>
            <w:r>
              <w:rPr>
                <w:noProof/>
                <w:webHidden/>
              </w:rPr>
              <w:fldChar w:fldCharType="end"/>
            </w:r>
          </w:hyperlink>
        </w:p>
        <w:p w14:paraId="46D71F2F" w14:textId="0774526A" w:rsidR="00391366" w:rsidRDefault="00391366">
          <w:pPr>
            <w:pStyle w:val="TOC1"/>
            <w:tabs>
              <w:tab w:val="right" w:leader="dot" w:pos="8296"/>
            </w:tabs>
            <w:ind w:firstLine="420"/>
            <w:rPr>
              <w:noProof/>
            </w:rPr>
          </w:pPr>
          <w:hyperlink w:anchor="_Toc149742201" w:history="1">
            <w:r w:rsidRPr="0009163F">
              <w:rPr>
                <w:rStyle w:val="aa"/>
                <w:noProof/>
              </w:rPr>
              <w:t>10.10</w:t>
            </w:r>
            <w:r>
              <w:rPr>
                <w:noProof/>
                <w:webHidden/>
              </w:rPr>
              <w:tab/>
            </w:r>
            <w:r>
              <w:rPr>
                <w:noProof/>
                <w:webHidden/>
              </w:rPr>
              <w:fldChar w:fldCharType="begin"/>
            </w:r>
            <w:r>
              <w:rPr>
                <w:noProof/>
                <w:webHidden/>
              </w:rPr>
              <w:instrText xml:space="preserve"> PAGEREF _Toc149742201 \h </w:instrText>
            </w:r>
            <w:r>
              <w:rPr>
                <w:noProof/>
                <w:webHidden/>
              </w:rPr>
            </w:r>
            <w:r>
              <w:rPr>
                <w:noProof/>
                <w:webHidden/>
              </w:rPr>
              <w:fldChar w:fldCharType="separate"/>
            </w:r>
            <w:r>
              <w:rPr>
                <w:noProof/>
                <w:webHidden/>
              </w:rPr>
              <w:t>42</w:t>
            </w:r>
            <w:r>
              <w:rPr>
                <w:noProof/>
                <w:webHidden/>
              </w:rPr>
              <w:fldChar w:fldCharType="end"/>
            </w:r>
          </w:hyperlink>
        </w:p>
        <w:p w14:paraId="45D433FA" w14:textId="610F6430" w:rsidR="00391366" w:rsidRDefault="00391366">
          <w:pPr>
            <w:pStyle w:val="TOC2"/>
            <w:tabs>
              <w:tab w:val="right" w:leader="dot" w:pos="8296"/>
            </w:tabs>
            <w:ind w:firstLine="420"/>
            <w:rPr>
              <w:noProof/>
            </w:rPr>
          </w:pPr>
          <w:hyperlink w:anchor="_Toc149742202" w:history="1">
            <w:r w:rsidRPr="0009163F">
              <w:rPr>
                <w:rStyle w:val="aa"/>
                <w:noProof/>
              </w:rPr>
              <w:t>1.关于访问某些网页很慢的问题</w:t>
            </w:r>
            <w:r>
              <w:rPr>
                <w:noProof/>
                <w:webHidden/>
              </w:rPr>
              <w:tab/>
            </w:r>
            <w:r>
              <w:rPr>
                <w:noProof/>
                <w:webHidden/>
              </w:rPr>
              <w:fldChar w:fldCharType="begin"/>
            </w:r>
            <w:r>
              <w:rPr>
                <w:noProof/>
                <w:webHidden/>
              </w:rPr>
              <w:instrText xml:space="preserve"> PAGEREF _Toc149742202 \h </w:instrText>
            </w:r>
            <w:r>
              <w:rPr>
                <w:noProof/>
                <w:webHidden/>
              </w:rPr>
            </w:r>
            <w:r>
              <w:rPr>
                <w:noProof/>
                <w:webHidden/>
              </w:rPr>
              <w:fldChar w:fldCharType="separate"/>
            </w:r>
            <w:r>
              <w:rPr>
                <w:noProof/>
                <w:webHidden/>
              </w:rPr>
              <w:t>42</w:t>
            </w:r>
            <w:r>
              <w:rPr>
                <w:noProof/>
                <w:webHidden/>
              </w:rPr>
              <w:fldChar w:fldCharType="end"/>
            </w:r>
          </w:hyperlink>
        </w:p>
        <w:p w14:paraId="78DAD8DB" w14:textId="004A68D7" w:rsidR="00391366" w:rsidRDefault="00391366">
          <w:pPr>
            <w:pStyle w:val="TOC1"/>
            <w:tabs>
              <w:tab w:val="right" w:leader="dot" w:pos="8296"/>
            </w:tabs>
            <w:ind w:firstLine="420"/>
            <w:rPr>
              <w:noProof/>
            </w:rPr>
          </w:pPr>
          <w:hyperlink w:anchor="_Toc149742203" w:history="1">
            <w:r w:rsidRPr="0009163F">
              <w:rPr>
                <w:rStyle w:val="aa"/>
                <w:noProof/>
              </w:rPr>
              <w:t>10.18</w:t>
            </w:r>
            <w:r>
              <w:rPr>
                <w:noProof/>
                <w:webHidden/>
              </w:rPr>
              <w:tab/>
            </w:r>
            <w:r>
              <w:rPr>
                <w:noProof/>
                <w:webHidden/>
              </w:rPr>
              <w:fldChar w:fldCharType="begin"/>
            </w:r>
            <w:r>
              <w:rPr>
                <w:noProof/>
                <w:webHidden/>
              </w:rPr>
              <w:instrText xml:space="preserve"> PAGEREF _Toc149742203 \h </w:instrText>
            </w:r>
            <w:r>
              <w:rPr>
                <w:noProof/>
                <w:webHidden/>
              </w:rPr>
            </w:r>
            <w:r>
              <w:rPr>
                <w:noProof/>
                <w:webHidden/>
              </w:rPr>
              <w:fldChar w:fldCharType="separate"/>
            </w:r>
            <w:r>
              <w:rPr>
                <w:noProof/>
                <w:webHidden/>
              </w:rPr>
              <w:t>43</w:t>
            </w:r>
            <w:r>
              <w:rPr>
                <w:noProof/>
                <w:webHidden/>
              </w:rPr>
              <w:fldChar w:fldCharType="end"/>
            </w:r>
          </w:hyperlink>
        </w:p>
        <w:p w14:paraId="7EBE3DFE" w14:textId="2996153F" w:rsidR="00391366" w:rsidRDefault="00391366">
          <w:pPr>
            <w:pStyle w:val="TOC2"/>
            <w:tabs>
              <w:tab w:val="right" w:leader="dot" w:pos="8296"/>
            </w:tabs>
            <w:ind w:firstLine="420"/>
            <w:rPr>
              <w:noProof/>
            </w:rPr>
          </w:pPr>
          <w:hyperlink w:anchor="_Toc149742204" w:history="1">
            <w:r w:rsidRPr="0009163F">
              <w:rPr>
                <w:rStyle w:val="aa"/>
                <w:noProof/>
              </w:rPr>
              <w:t>求解手眼矩阵(TSAI &amp; PSO)</w:t>
            </w:r>
            <w:r>
              <w:rPr>
                <w:noProof/>
                <w:webHidden/>
              </w:rPr>
              <w:tab/>
            </w:r>
            <w:r>
              <w:rPr>
                <w:noProof/>
                <w:webHidden/>
              </w:rPr>
              <w:fldChar w:fldCharType="begin"/>
            </w:r>
            <w:r>
              <w:rPr>
                <w:noProof/>
                <w:webHidden/>
              </w:rPr>
              <w:instrText xml:space="preserve"> PAGEREF _Toc149742204 \h </w:instrText>
            </w:r>
            <w:r>
              <w:rPr>
                <w:noProof/>
                <w:webHidden/>
              </w:rPr>
            </w:r>
            <w:r>
              <w:rPr>
                <w:noProof/>
                <w:webHidden/>
              </w:rPr>
              <w:fldChar w:fldCharType="separate"/>
            </w:r>
            <w:r>
              <w:rPr>
                <w:noProof/>
                <w:webHidden/>
              </w:rPr>
              <w:t>43</w:t>
            </w:r>
            <w:r>
              <w:rPr>
                <w:noProof/>
                <w:webHidden/>
              </w:rPr>
              <w:fldChar w:fldCharType="end"/>
            </w:r>
          </w:hyperlink>
        </w:p>
        <w:p w14:paraId="635D43F7" w14:textId="1A548F09" w:rsidR="00391366" w:rsidRDefault="00391366">
          <w:pPr>
            <w:pStyle w:val="TOC2"/>
            <w:tabs>
              <w:tab w:val="right" w:leader="dot" w:pos="8296"/>
            </w:tabs>
            <w:ind w:firstLine="420"/>
            <w:rPr>
              <w:noProof/>
            </w:rPr>
          </w:pPr>
          <w:hyperlink w:anchor="_Toc149742205" w:history="1">
            <w:r w:rsidRPr="0009163F">
              <w:rPr>
                <w:rStyle w:val="aa"/>
                <w:noProof/>
              </w:rPr>
              <w:t>胶道点云中心线提取</w:t>
            </w:r>
            <w:r>
              <w:rPr>
                <w:noProof/>
                <w:webHidden/>
              </w:rPr>
              <w:tab/>
            </w:r>
            <w:r>
              <w:rPr>
                <w:noProof/>
                <w:webHidden/>
              </w:rPr>
              <w:fldChar w:fldCharType="begin"/>
            </w:r>
            <w:r>
              <w:rPr>
                <w:noProof/>
                <w:webHidden/>
              </w:rPr>
              <w:instrText xml:space="preserve"> PAGEREF _Toc149742205 \h </w:instrText>
            </w:r>
            <w:r>
              <w:rPr>
                <w:noProof/>
                <w:webHidden/>
              </w:rPr>
            </w:r>
            <w:r>
              <w:rPr>
                <w:noProof/>
                <w:webHidden/>
              </w:rPr>
              <w:fldChar w:fldCharType="separate"/>
            </w:r>
            <w:r>
              <w:rPr>
                <w:noProof/>
                <w:webHidden/>
              </w:rPr>
              <w:t>43</w:t>
            </w:r>
            <w:r>
              <w:rPr>
                <w:noProof/>
                <w:webHidden/>
              </w:rPr>
              <w:fldChar w:fldCharType="end"/>
            </w:r>
          </w:hyperlink>
        </w:p>
        <w:p w14:paraId="0C053CF7" w14:textId="10CFCA40" w:rsidR="00391366" w:rsidRDefault="00391366">
          <w:pPr>
            <w:pStyle w:val="TOC2"/>
            <w:tabs>
              <w:tab w:val="right" w:leader="dot" w:pos="8296"/>
            </w:tabs>
            <w:ind w:firstLine="420"/>
            <w:rPr>
              <w:noProof/>
            </w:rPr>
          </w:pPr>
          <w:hyperlink w:anchor="_Toc149742206" w:history="1">
            <w:r w:rsidRPr="0009163F">
              <w:rPr>
                <w:rStyle w:val="aa"/>
                <w:noProof/>
              </w:rPr>
              <w:t>FRP实现内网穿透</w:t>
            </w:r>
            <w:r>
              <w:rPr>
                <w:noProof/>
                <w:webHidden/>
              </w:rPr>
              <w:tab/>
            </w:r>
            <w:r>
              <w:rPr>
                <w:noProof/>
                <w:webHidden/>
              </w:rPr>
              <w:fldChar w:fldCharType="begin"/>
            </w:r>
            <w:r>
              <w:rPr>
                <w:noProof/>
                <w:webHidden/>
              </w:rPr>
              <w:instrText xml:space="preserve"> PAGEREF _Toc149742206 \h </w:instrText>
            </w:r>
            <w:r>
              <w:rPr>
                <w:noProof/>
                <w:webHidden/>
              </w:rPr>
            </w:r>
            <w:r>
              <w:rPr>
                <w:noProof/>
                <w:webHidden/>
              </w:rPr>
              <w:fldChar w:fldCharType="separate"/>
            </w:r>
            <w:r>
              <w:rPr>
                <w:noProof/>
                <w:webHidden/>
              </w:rPr>
              <w:t>43</w:t>
            </w:r>
            <w:r>
              <w:rPr>
                <w:noProof/>
                <w:webHidden/>
              </w:rPr>
              <w:fldChar w:fldCharType="end"/>
            </w:r>
          </w:hyperlink>
        </w:p>
        <w:p w14:paraId="4000883A" w14:textId="4D5FBB5D" w:rsidR="00391366" w:rsidRDefault="00391366">
          <w:pPr>
            <w:pStyle w:val="TOC2"/>
            <w:tabs>
              <w:tab w:val="right" w:leader="dot" w:pos="8296"/>
            </w:tabs>
            <w:ind w:firstLine="420"/>
            <w:rPr>
              <w:noProof/>
            </w:rPr>
          </w:pPr>
          <w:hyperlink w:anchor="_Toc149742207" w:history="1">
            <w:r w:rsidRPr="0009163F">
              <w:rPr>
                <w:rStyle w:val="aa"/>
                <w:noProof/>
              </w:rPr>
              <w:t>使用TSAI和PSO分别求解手眼矩阵</w:t>
            </w:r>
            <w:r>
              <w:rPr>
                <w:noProof/>
                <w:webHidden/>
              </w:rPr>
              <w:tab/>
            </w:r>
            <w:r>
              <w:rPr>
                <w:noProof/>
                <w:webHidden/>
              </w:rPr>
              <w:fldChar w:fldCharType="begin"/>
            </w:r>
            <w:r>
              <w:rPr>
                <w:noProof/>
                <w:webHidden/>
              </w:rPr>
              <w:instrText xml:space="preserve"> PAGEREF _Toc149742207 \h </w:instrText>
            </w:r>
            <w:r>
              <w:rPr>
                <w:noProof/>
                <w:webHidden/>
              </w:rPr>
            </w:r>
            <w:r>
              <w:rPr>
                <w:noProof/>
                <w:webHidden/>
              </w:rPr>
              <w:fldChar w:fldCharType="separate"/>
            </w:r>
            <w:r>
              <w:rPr>
                <w:noProof/>
                <w:webHidden/>
              </w:rPr>
              <w:t>43</w:t>
            </w:r>
            <w:r>
              <w:rPr>
                <w:noProof/>
                <w:webHidden/>
              </w:rPr>
              <w:fldChar w:fldCharType="end"/>
            </w:r>
          </w:hyperlink>
        </w:p>
        <w:p w14:paraId="6F76F142" w14:textId="4ABDEFAD" w:rsidR="00391366" w:rsidRDefault="00391366">
          <w:pPr>
            <w:pStyle w:val="TOC1"/>
            <w:tabs>
              <w:tab w:val="right" w:leader="dot" w:pos="8296"/>
            </w:tabs>
            <w:ind w:firstLine="420"/>
            <w:rPr>
              <w:noProof/>
            </w:rPr>
          </w:pPr>
          <w:hyperlink w:anchor="_Toc149742208" w:history="1">
            <w:r w:rsidRPr="0009163F">
              <w:rPr>
                <w:rStyle w:val="aa"/>
                <w:noProof/>
              </w:rPr>
              <w:t>10.27</w:t>
            </w:r>
            <w:r>
              <w:rPr>
                <w:noProof/>
                <w:webHidden/>
              </w:rPr>
              <w:tab/>
            </w:r>
            <w:r>
              <w:rPr>
                <w:noProof/>
                <w:webHidden/>
              </w:rPr>
              <w:fldChar w:fldCharType="begin"/>
            </w:r>
            <w:r>
              <w:rPr>
                <w:noProof/>
                <w:webHidden/>
              </w:rPr>
              <w:instrText xml:space="preserve"> PAGEREF _Toc149742208 \h </w:instrText>
            </w:r>
            <w:r>
              <w:rPr>
                <w:noProof/>
                <w:webHidden/>
              </w:rPr>
            </w:r>
            <w:r>
              <w:rPr>
                <w:noProof/>
                <w:webHidden/>
              </w:rPr>
              <w:fldChar w:fldCharType="separate"/>
            </w:r>
            <w:r>
              <w:rPr>
                <w:noProof/>
                <w:webHidden/>
              </w:rPr>
              <w:t>44</w:t>
            </w:r>
            <w:r>
              <w:rPr>
                <w:noProof/>
                <w:webHidden/>
              </w:rPr>
              <w:fldChar w:fldCharType="end"/>
            </w:r>
          </w:hyperlink>
        </w:p>
        <w:p w14:paraId="41126929" w14:textId="23827BF1" w:rsidR="00391366" w:rsidRDefault="00391366">
          <w:pPr>
            <w:pStyle w:val="TOC2"/>
            <w:tabs>
              <w:tab w:val="right" w:leader="dot" w:pos="8296"/>
            </w:tabs>
            <w:ind w:firstLine="420"/>
            <w:rPr>
              <w:noProof/>
            </w:rPr>
          </w:pPr>
          <w:hyperlink w:anchor="_Toc149742209" w:history="1">
            <w:r w:rsidRPr="0009163F">
              <w:rPr>
                <w:rStyle w:val="aa"/>
                <w:noProof/>
              </w:rPr>
              <w:t>Wsl配置深度学习</w:t>
            </w:r>
            <w:r>
              <w:rPr>
                <w:noProof/>
                <w:webHidden/>
              </w:rPr>
              <w:tab/>
            </w:r>
            <w:r>
              <w:rPr>
                <w:noProof/>
                <w:webHidden/>
              </w:rPr>
              <w:fldChar w:fldCharType="begin"/>
            </w:r>
            <w:r>
              <w:rPr>
                <w:noProof/>
                <w:webHidden/>
              </w:rPr>
              <w:instrText xml:space="preserve"> PAGEREF _Toc149742209 \h </w:instrText>
            </w:r>
            <w:r>
              <w:rPr>
                <w:noProof/>
                <w:webHidden/>
              </w:rPr>
            </w:r>
            <w:r>
              <w:rPr>
                <w:noProof/>
                <w:webHidden/>
              </w:rPr>
              <w:fldChar w:fldCharType="separate"/>
            </w:r>
            <w:r>
              <w:rPr>
                <w:noProof/>
                <w:webHidden/>
              </w:rPr>
              <w:t>44</w:t>
            </w:r>
            <w:r>
              <w:rPr>
                <w:noProof/>
                <w:webHidden/>
              </w:rPr>
              <w:fldChar w:fldCharType="end"/>
            </w:r>
          </w:hyperlink>
        </w:p>
        <w:p w14:paraId="7A593138" w14:textId="69C6C6CE" w:rsidR="00391366" w:rsidRDefault="00391366">
          <w:pPr>
            <w:pStyle w:val="TOC1"/>
            <w:tabs>
              <w:tab w:val="right" w:leader="dot" w:pos="8296"/>
            </w:tabs>
            <w:ind w:firstLine="420"/>
            <w:rPr>
              <w:noProof/>
            </w:rPr>
          </w:pPr>
          <w:hyperlink w:anchor="_Toc149742210" w:history="1">
            <w:r w:rsidRPr="0009163F">
              <w:rPr>
                <w:rStyle w:val="aa"/>
                <w:noProof/>
              </w:rPr>
              <w:t>10.31</w:t>
            </w:r>
            <w:r>
              <w:rPr>
                <w:noProof/>
                <w:webHidden/>
              </w:rPr>
              <w:tab/>
            </w:r>
            <w:r>
              <w:rPr>
                <w:noProof/>
                <w:webHidden/>
              </w:rPr>
              <w:fldChar w:fldCharType="begin"/>
            </w:r>
            <w:r>
              <w:rPr>
                <w:noProof/>
                <w:webHidden/>
              </w:rPr>
              <w:instrText xml:space="preserve"> PAGEREF _Toc149742210 \h </w:instrText>
            </w:r>
            <w:r>
              <w:rPr>
                <w:noProof/>
                <w:webHidden/>
              </w:rPr>
            </w:r>
            <w:r>
              <w:rPr>
                <w:noProof/>
                <w:webHidden/>
              </w:rPr>
              <w:fldChar w:fldCharType="separate"/>
            </w:r>
            <w:r>
              <w:rPr>
                <w:noProof/>
                <w:webHidden/>
              </w:rPr>
              <w:t>44</w:t>
            </w:r>
            <w:r>
              <w:rPr>
                <w:noProof/>
                <w:webHidden/>
              </w:rPr>
              <w:fldChar w:fldCharType="end"/>
            </w:r>
          </w:hyperlink>
        </w:p>
        <w:p w14:paraId="4AC21DB1" w14:textId="5BED912C" w:rsidR="00391366" w:rsidRDefault="00391366">
          <w:pPr>
            <w:pStyle w:val="TOC2"/>
            <w:tabs>
              <w:tab w:val="right" w:leader="dot" w:pos="8296"/>
            </w:tabs>
            <w:ind w:firstLine="420"/>
            <w:rPr>
              <w:noProof/>
            </w:rPr>
          </w:pPr>
          <w:hyperlink w:anchor="_Toc149742211" w:history="1">
            <w:r w:rsidRPr="0009163F">
              <w:rPr>
                <w:rStyle w:val="aa"/>
                <w:noProof/>
              </w:rPr>
              <w:t>1. vscode配置多个分支(实现多存储库)</w:t>
            </w:r>
            <w:r>
              <w:rPr>
                <w:noProof/>
                <w:webHidden/>
              </w:rPr>
              <w:tab/>
            </w:r>
            <w:r>
              <w:rPr>
                <w:noProof/>
                <w:webHidden/>
              </w:rPr>
              <w:fldChar w:fldCharType="begin"/>
            </w:r>
            <w:r>
              <w:rPr>
                <w:noProof/>
                <w:webHidden/>
              </w:rPr>
              <w:instrText xml:space="preserve"> PAGEREF _Toc149742211 \h </w:instrText>
            </w:r>
            <w:r>
              <w:rPr>
                <w:noProof/>
                <w:webHidden/>
              </w:rPr>
            </w:r>
            <w:r>
              <w:rPr>
                <w:noProof/>
                <w:webHidden/>
              </w:rPr>
              <w:fldChar w:fldCharType="separate"/>
            </w:r>
            <w:r>
              <w:rPr>
                <w:noProof/>
                <w:webHidden/>
              </w:rPr>
              <w:t>44</w:t>
            </w:r>
            <w:r>
              <w:rPr>
                <w:noProof/>
                <w:webHidden/>
              </w:rPr>
              <w:fldChar w:fldCharType="end"/>
            </w:r>
          </w:hyperlink>
        </w:p>
        <w:p w14:paraId="13F9DBF5" w14:textId="093C0974" w:rsidR="00391366" w:rsidRDefault="00391366">
          <w:pPr>
            <w:pStyle w:val="TOC2"/>
            <w:tabs>
              <w:tab w:val="right" w:leader="dot" w:pos="8296"/>
            </w:tabs>
            <w:ind w:firstLine="420"/>
            <w:rPr>
              <w:noProof/>
            </w:rPr>
          </w:pPr>
          <w:hyperlink w:anchor="_Toc149742212" w:history="1">
            <w:r w:rsidRPr="0009163F">
              <w:rPr>
                <w:rStyle w:val="aa"/>
                <w:noProof/>
              </w:rPr>
              <w:t>2. 前端预览DOCX文件</w:t>
            </w:r>
            <w:r>
              <w:rPr>
                <w:noProof/>
                <w:webHidden/>
              </w:rPr>
              <w:tab/>
            </w:r>
            <w:r>
              <w:rPr>
                <w:noProof/>
                <w:webHidden/>
              </w:rPr>
              <w:fldChar w:fldCharType="begin"/>
            </w:r>
            <w:r>
              <w:rPr>
                <w:noProof/>
                <w:webHidden/>
              </w:rPr>
              <w:instrText xml:space="preserve"> PAGEREF _Toc149742212 \h </w:instrText>
            </w:r>
            <w:r>
              <w:rPr>
                <w:noProof/>
                <w:webHidden/>
              </w:rPr>
            </w:r>
            <w:r>
              <w:rPr>
                <w:noProof/>
                <w:webHidden/>
              </w:rPr>
              <w:fldChar w:fldCharType="separate"/>
            </w:r>
            <w:r>
              <w:rPr>
                <w:noProof/>
                <w:webHidden/>
              </w:rPr>
              <w:t>44</w:t>
            </w:r>
            <w:r>
              <w:rPr>
                <w:noProof/>
                <w:webHidden/>
              </w:rPr>
              <w:fldChar w:fldCharType="end"/>
            </w:r>
          </w:hyperlink>
        </w:p>
        <w:p w14:paraId="16D66EE1" w14:textId="7377F282" w:rsidR="00BC682E" w:rsidRDefault="00000000">
          <w:pPr>
            <w:ind w:firstLine="420"/>
          </w:pPr>
          <w:r>
            <w:rPr>
              <w:b/>
              <w:bCs/>
              <w:lang w:val="zh-CN"/>
            </w:rPr>
            <w:fldChar w:fldCharType="end"/>
          </w:r>
        </w:p>
      </w:sdtContent>
    </w:sdt>
    <w:p w14:paraId="3B685E71" w14:textId="77777777" w:rsidR="00BC682E" w:rsidRDefault="00000000">
      <w:pPr>
        <w:widowControl/>
        <w:wordWrap w:val="0"/>
        <w:ind w:firstLine="420"/>
        <w:jc w:val="left"/>
      </w:pPr>
      <w:r>
        <w:rPr>
          <w:b/>
          <w:bCs/>
          <w:lang w:val="zh-CN"/>
        </w:rPr>
        <w:br w:type="page"/>
      </w:r>
    </w:p>
    <w:p w14:paraId="2DFBF170" w14:textId="77777777" w:rsidR="00BC682E" w:rsidRDefault="00000000">
      <w:pPr>
        <w:pStyle w:val="1"/>
        <w:wordWrap w:val="0"/>
      </w:pPr>
      <w:bookmarkStart w:id="0" w:name="_Toc149742086"/>
      <w:r>
        <w:rPr>
          <w:rFonts w:hint="eastAsia"/>
        </w:rPr>
        <w:lastRenderedPageBreak/>
        <w:t>6</w:t>
      </w:r>
      <w:r>
        <w:t>.29</w:t>
      </w:r>
      <w:bookmarkEnd w:id="0"/>
      <w:r>
        <w:t xml:space="preserve"> </w:t>
      </w:r>
    </w:p>
    <w:p w14:paraId="356A2E1B" w14:textId="77777777" w:rsidR="00BC682E" w:rsidRDefault="00000000">
      <w:pPr>
        <w:pStyle w:val="ab"/>
        <w:numPr>
          <w:ilvl w:val="0"/>
          <w:numId w:val="1"/>
        </w:numPr>
        <w:wordWrap w:val="0"/>
        <w:ind w:firstLineChars="0"/>
        <w:jc w:val="left"/>
      </w:pPr>
      <w:r>
        <w:rPr>
          <w:rFonts w:hint="eastAsia"/>
        </w:rPr>
        <w:t>VM文档全局变量模块</w:t>
      </w:r>
    </w:p>
    <w:p w14:paraId="4577822C" w14:textId="77777777" w:rsidR="00BC682E" w:rsidRDefault="00000000">
      <w:pPr>
        <w:wordWrap w:val="0"/>
        <w:ind w:firstLine="420"/>
        <w:jc w:val="left"/>
        <w:rPr>
          <w:color w:val="FF0000"/>
        </w:rPr>
      </w:pPr>
      <w:r>
        <w:rPr>
          <w:rFonts w:hint="eastAsia"/>
        </w:rPr>
        <w:t>全局变量在</w:t>
      </w:r>
      <w:r>
        <w:rPr>
          <w:color w:val="FF0000"/>
        </w:rPr>
        <w:t>模块结果中订阅参数</w:t>
      </w:r>
      <w:r>
        <w:t>和在</w:t>
      </w:r>
      <w:r>
        <w:rPr>
          <w:color w:val="FF0000"/>
        </w:rPr>
        <w:t>全局变量模块订阅目标输出</w:t>
      </w:r>
    </w:p>
    <w:p w14:paraId="14C9ACF3" w14:textId="77777777" w:rsidR="00BC682E" w:rsidRDefault="00000000">
      <w:pPr>
        <w:pStyle w:val="ab"/>
        <w:numPr>
          <w:ilvl w:val="0"/>
          <w:numId w:val="1"/>
        </w:numPr>
        <w:wordWrap w:val="0"/>
        <w:ind w:firstLineChars="0"/>
        <w:jc w:val="left"/>
        <w:rPr>
          <w:color w:val="FF0000"/>
        </w:rPr>
      </w:pPr>
      <w:r>
        <w:rPr>
          <w:rFonts w:hint="eastAsia"/>
        </w:rPr>
        <w:t>可以看一下别人实现VM文档案例时的笔记</w:t>
      </w:r>
      <w:hyperlink r:id="rId8" w:history="1">
        <w:r>
          <w:rPr>
            <w:rStyle w:val="aa"/>
          </w:rPr>
          <w:t>visionmaster- CSDN搜索</w:t>
        </w:r>
      </w:hyperlink>
    </w:p>
    <w:p w14:paraId="17FCAD63" w14:textId="77777777" w:rsidR="00BC682E" w:rsidRDefault="00000000">
      <w:pPr>
        <w:pStyle w:val="ab"/>
        <w:numPr>
          <w:ilvl w:val="0"/>
          <w:numId w:val="1"/>
        </w:numPr>
        <w:wordWrap w:val="0"/>
        <w:ind w:firstLineChars="0"/>
        <w:jc w:val="left"/>
        <w:rPr>
          <w:color w:val="FF0000"/>
        </w:rPr>
      </w:pPr>
      <w:r>
        <w:t>3</w:t>
      </w:r>
      <w:r>
        <w:rPr>
          <w:rFonts w:hint="eastAsia"/>
        </w:rPr>
        <w:t>DMVS还剩数据块控制和传输层控制没有看，不知道有用没</w:t>
      </w:r>
    </w:p>
    <w:p w14:paraId="539470E7" w14:textId="77777777" w:rsidR="00BC682E" w:rsidRDefault="00BC682E">
      <w:pPr>
        <w:wordWrap w:val="0"/>
        <w:ind w:left="420" w:firstLine="420"/>
        <w:jc w:val="left"/>
        <w:rPr>
          <w:color w:val="FF0000"/>
        </w:rPr>
      </w:pPr>
    </w:p>
    <w:p w14:paraId="00BC21C4" w14:textId="77777777" w:rsidR="00BC682E" w:rsidRDefault="00BC682E">
      <w:pPr>
        <w:wordWrap w:val="0"/>
        <w:ind w:left="420" w:firstLine="420"/>
        <w:jc w:val="left"/>
        <w:rPr>
          <w:color w:val="FF0000"/>
        </w:rPr>
      </w:pPr>
    </w:p>
    <w:p w14:paraId="4C68197E" w14:textId="77777777" w:rsidR="00BC682E" w:rsidRDefault="00000000">
      <w:pPr>
        <w:pStyle w:val="ab"/>
        <w:numPr>
          <w:ilvl w:val="0"/>
          <w:numId w:val="2"/>
        </w:numPr>
        <w:wordWrap w:val="0"/>
        <w:ind w:firstLineChars="0"/>
        <w:jc w:val="left"/>
      </w:pPr>
      <w:r>
        <w:rPr>
          <w:rFonts w:hint="eastAsia"/>
        </w:rPr>
        <w:t>学会了如果进行拼图展现深度图、3D点云图</w:t>
      </w:r>
    </w:p>
    <w:p w14:paraId="50A6E6F1" w14:textId="77777777" w:rsidR="00BC682E" w:rsidRDefault="00000000">
      <w:pPr>
        <w:wordWrap w:val="0"/>
        <w:ind w:firstLine="420"/>
        <w:jc w:val="left"/>
      </w:pPr>
      <w:r>
        <w:rPr>
          <w:rFonts w:hint="eastAsia"/>
        </w:rPr>
        <w:t>使用触发控制，在没有外接编码器的情况下可以使用帧触发的软触发来实现出图</w:t>
      </w:r>
    </w:p>
    <w:p w14:paraId="2DF68DA2" w14:textId="77777777" w:rsidR="00BC682E" w:rsidRDefault="00000000">
      <w:pPr>
        <w:pStyle w:val="ab"/>
        <w:numPr>
          <w:ilvl w:val="0"/>
          <w:numId w:val="2"/>
        </w:numPr>
        <w:wordWrap w:val="0"/>
        <w:ind w:firstLineChars="0"/>
        <w:jc w:val="left"/>
      </w:pPr>
      <w:r>
        <w:rPr>
          <w:rFonts w:hint="eastAsia"/>
        </w:rPr>
        <w:t>通读了一遍VM文档，没读完，实现了部分案例</w:t>
      </w:r>
    </w:p>
    <w:p w14:paraId="66A450C6" w14:textId="77777777" w:rsidR="00BC682E" w:rsidRDefault="00BC682E">
      <w:pPr>
        <w:wordWrap w:val="0"/>
        <w:ind w:firstLine="420"/>
        <w:jc w:val="left"/>
      </w:pPr>
    </w:p>
    <w:p w14:paraId="48BB9C5D" w14:textId="77777777" w:rsidR="00BC682E" w:rsidRDefault="00000000">
      <w:pPr>
        <w:pStyle w:val="1"/>
        <w:wordWrap w:val="0"/>
      </w:pPr>
      <w:bookmarkStart w:id="1" w:name="_Toc149742087"/>
      <w:r>
        <w:rPr>
          <w:rFonts w:hint="eastAsia"/>
        </w:rPr>
        <w:t>6</w:t>
      </w:r>
      <w:r>
        <w:t>.30</w:t>
      </w:r>
      <w:bookmarkEnd w:id="1"/>
    </w:p>
    <w:p w14:paraId="606A6CDB" w14:textId="77777777" w:rsidR="00BC682E" w:rsidRDefault="00000000">
      <w:pPr>
        <w:pStyle w:val="ab"/>
        <w:numPr>
          <w:ilvl w:val="0"/>
          <w:numId w:val="3"/>
        </w:numPr>
        <w:wordWrap w:val="0"/>
        <w:ind w:firstLineChars="0"/>
        <w:jc w:val="left"/>
      </w:pPr>
      <w:r>
        <w:rPr>
          <w:rFonts w:hint="eastAsia"/>
        </w:rPr>
        <w:t>3DMVS和VM的数据传输关系，VM上好像没办法操控相机进行取流，那么是需要使用</w:t>
      </w:r>
      <w:r>
        <w:t>3</w:t>
      </w:r>
      <w:r>
        <w:rPr>
          <w:rFonts w:hint="eastAsia"/>
        </w:rPr>
        <w:t>DMVS取到自己需要的图像之后，再打开VM进行图像处理吗？</w:t>
      </w:r>
    </w:p>
    <w:p w14:paraId="6DDEFBED" w14:textId="77777777" w:rsidR="00BC682E" w:rsidRDefault="00000000">
      <w:pPr>
        <w:pStyle w:val="ab"/>
        <w:numPr>
          <w:ilvl w:val="0"/>
          <w:numId w:val="4"/>
        </w:numPr>
        <w:wordWrap w:val="0"/>
        <w:ind w:firstLineChars="0"/>
        <w:jc w:val="left"/>
      </w:pPr>
      <w:r>
        <w:rPr>
          <w:rFonts w:hint="eastAsia"/>
        </w:rPr>
        <w:t>应该是可以通过相机参数模块对相机进行调参然后取流</w:t>
      </w:r>
    </w:p>
    <w:p w14:paraId="1E73A24B" w14:textId="77777777" w:rsidR="00BC682E" w:rsidRDefault="00000000">
      <w:pPr>
        <w:pStyle w:val="ab"/>
        <w:numPr>
          <w:ilvl w:val="0"/>
          <w:numId w:val="4"/>
        </w:numPr>
        <w:wordWrap w:val="0"/>
        <w:ind w:firstLineChars="0"/>
        <w:jc w:val="left"/>
      </w:pPr>
      <w:r>
        <w:rPr>
          <w:noProof/>
        </w:rPr>
        <w:drawing>
          <wp:inline distT="0" distB="0" distL="0" distR="0" wp14:anchorId="10636294" wp14:editId="4FC9814F">
            <wp:extent cx="5274310" cy="16916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1691640"/>
                    </a:xfrm>
                    <a:prstGeom prst="rect">
                      <a:avLst/>
                    </a:prstGeom>
                  </pic:spPr>
                </pic:pic>
              </a:graphicData>
            </a:graphic>
          </wp:inline>
        </w:drawing>
      </w:r>
    </w:p>
    <w:p w14:paraId="5525E000" w14:textId="77777777" w:rsidR="00BC682E" w:rsidRDefault="00000000">
      <w:pPr>
        <w:widowControl/>
        <w:wordWrap w:val="0"/>
        <w:ind w:firstLine="420"/>
        <w:jc w:val="left"/>
        <w:rPr>
          <w:ins w:id="2" w:author="Zhang, Austin" w:date="2023-06-30T16:57:00Z"/>
        </w:rPr>
      </w:pPr>
      <w:ins w:id="3" w:author="Zhang, Austin" w:date="2023-06-30T16:57:00Z">
        <w:r>
          <w:rPr>
            <w:rFonts w:hint="eastAsia"/>
          </w:rPr>
          <w:t>尝试了一下全局触发以及VM的通讯功能</w:t>
        </w:r>
      </w:ins>
    </w:p>
    <w:p w14:paraId="290F4827" w14:textId="77777777" w:rsidR="00BC682E" w:rsidRDefault="00000000">
      <w:pPr>
        <w:pStyle w:val="ab"/>
        <w:widowControl/>
        <w:numPr>
          <w:ilvl w:val="0"/>
          <w:numId w:val="5"/>
        </w:numPr>
        <w:wordWrap w:val="0"/>
        <w:ind w:firstLineChars="0"/>
        <w:jc w:val="left"/>
        <w:rPr>
          <w:color w:val="FF0000"/>
        </w:rPr>
      </w:pPr>
      <w:ins w:id="4" w:author="Zhang, Austin" w:date="2023-06-30T16:57:00Z">
        <w:r>
          <w:rPr>
            <w:rFonts w:hint="eastAsia"/>
          </w:rPr>
          <w:t>对于VM流程图的一些部件和其中的参数还是比较混沌</w:t>
        </w:r>
      </w:ins>
    </w:p>
    <w:p w14:paraId="4A4FC613" w14:textId="77777777" w:rsidR="00BC682E" w:rsidRDefault="00BC682E">
      <w:pPr>
        <w:widowControl/>
        <w:wordWrap w:val="0"/>
        <w:ind w:firstLine="420"/>
        <w:jc w:val="left"/>
        <w:rPr>
          <w:color w:val="FF0000"/>
        </w:rPr>
      </w:pPr>
    </w:p>
    <w:p w14:paraId="716EB2CC" w14:textId="77777777" w:rsidR="00BC682E" w:rsidRDefault="00000000">
      <w:pPr>
        <w:pStyle w:val="1"/>
        <w:wordWrap w:val="0"/>
      </w:pPr>
      <w:bookmarkStart w:id="5" w:name="_Toc149742088"/>
      <w:r>
        <w:rPr>
          <w:rFonts w:hint="eastAsia"/>
        </w:rPr>
        <w:t>周报（6</w:t>
      </w:r>
      <w:r>
        <w:t>.29-6.30</w:t>
      </w:r>
      <w:r>
        <w:rPr>
          <w:rFonts w:hint="eastAsia"/>
        </w:rPr>
        <w:t>）</w:t>
      </w:r>
      <w:bookmarkEnd w:id="5"/>
    </w:p>
    <w:p w14:paraId="3ECE2B87" w14:textId="77777777" w:rsidR="00BC682E" w:rsidRDefault="00000000">
      <w:pPr>
        <w:wordWrap w:val="0"/>
        <w:ind w:firstLine="420"/>
        <w:jc w:val="left"/>
      </w:pPr>
      <w:r>
        <w:rPr>
          <w:rFonts w:hint="eastAsia"/>
        </w:rPr>
        <w:t>对相机进行实操</w:t>
      </w:r>
    </w:p>
    <w:p w14:paraId="0668B7C8" w14:textId="77777777" w:rsidR="00BC682E" w:rsidRDefault="00000000">
      <w:pPr>
        <w:wordWrap w:val="0"/>
        <w:ind w:firstLine="420"/>
        <w:jc w:val="left"/>
      </w:pPr>
      <w:r>
        <w:tab/>
      </w:r>
      <w:r>
        <w:rPr>
          <w:rFonts w:hint="eastAsia"/>
        </w:rPr>
        <w:t>组装相机过程遇到了电源适配器电压不足无法正常启动的情况</w:t>
      </w:r>
    </w:p>
    <w:p w14:paraId="7A5F300C" w14:textId="77777777" w:rsidR="00BC682E" w:rsidRDefault="00000000">
      <w:pPr>
        <w:wordWrap w:val="0"/>
        <w:ind w:firstLine="420"/>
        <w:jc w:val="left"/>
      </w:pPr>
      <w:r>
        <w:rPr>
          <w:rFonts w:hint="eastAsia"/>
        </w:rPr>
        <w:t>练习了3DMVS的取流操作以及触发控制</w:t>
      </w:r>
    </w:p>
    <w:p w14:paraId="30C325A3" w14:textId="77777777" w:rsidR="00BC682E" w:rsidRDefault="00000000">
      <w:pPr>
        <w:wordWrap w:val="0"/>
        <w:ind w:firstLine="420"/>
        <w:jc w:val="left"/>
      </w:pPr>
      <w:r>
        <w:rPr>
          <w:rFonts w:hint="eastAsia"/>
        </w:rPr>
        <w:t>在VM平台使用2D图做了一些参考案例</w:t>
      </w:r>
    </w:p>
    <w:p w14:paraId="498799A2" w14:textId="77777777" w:rsidR="00BC682E" w:rsidRDefault="00000000">
      <w:pPr>
        <w:widowControl/>
        <w:wordWrap w:val="0"/>
        <w:ind w:firstLineChars="0" w:firstLine="0"/>
        <w:jc w:val="left"/>
      </w:pPr>
      <w:bookmarkStart w:id="6" w:name="_Toc149742089"/>
      <w:r>
        <w:rPr>
          <w:rStyle w:val="10"/>
          <w:rFonts w:hint="eastAsia"/>
        </w:rPr>
        <w:lastRenderedPageBreak/>
        <w:t>周报（7</w:t>
      </w:r>
      <w:r>
        <w:rPr>
          <w:rStyle w:val="10"/>
        </w:rPr>
        <w:t>.3 -7.7）</w:t>
      </w:r>
      <w:bookmarkEnd w:id="6"/>
    </w:p>
    <w:p w14:paraId="721DB743" w14:textId="77777777" w:rsidR="00BC682E" w:rsidRDefault="00000000">
      <w:pPr>
        <w:wordWrap w:val="0"/>
        <w:ind w:firstLine="420"/>
        <w:jc w:val="left"/>
      </w:pPr>
      <w:r>
        <w:rPr>
          <w:rFonts w:hint="eastAsia"/>
        </w:rPr>
        <w:t>通读了open</w:t>
      </w:r>
      <w:r>
        <w:t>3</w:t>
      </w:r>
      <w:r>
        <w:rPr>
          <w:rFonts w:hint="eastAsia"/>
        </w:rPr>
        <w:t>D的文档，并了解了一些其他的关于点云处理的python第三方库</w:t>
      </w:r>
    </w:p>
    <w:p w14:paraId="790C7641" w14:textId="77777777" w:rsidR="00BC682E" w:rsidRDefault="00000000">
      <w:pPr>
        <w:wordWrap w:val="0"/>
        <w:ind w:firstLine="420"/>
        <w:jc w:val="left"/>
      </w:pPr>
      <w:r>
        <w:rPr>
          <w:rFonts w:hint="eastAsia"/>
        </w:rPr>
        <w:t>通过手机涂胶工艺轨迹提取，学习到了点云的基本操作，包括点云滤波预处理，点云分割和聚类。</w:t>
      </w:r>
    </w:p>
    <w:p w14:paraId="6E21919F" w14:textId="77777777" w:rsidR="00BC682E" w:rsidRDefault="00000000">
      <w:pPr>
        <w:wordWrap w:val="0"/>
        <w:ind w:firstLine="420"/>
        <w:jc w:val="left"/>
      </w:pPr>
      <w:r>
        <w:rPr>
          <w:rFonts w:hint="eastAsia"/>
        </w:rPr>
        <w:t>手机涂胶工艺轨迹提取目前效果不太理想，第一就是泛化性太弱，针对性太强，都是针对已有的点云数据进行滤波分割，没有通用性。</w:t>
      </w:r>
    </w:p>
    <w:p w14:paraId="18DC8443" w14:textId="77777777" w:rsidR="00BC682E" w:rsidRDefault="00000000">
      <w:pPr>
        <w:wordWrap w:val="0"/>
        <w:ind w:firstLine="420"/>
        <w:jc w:val="left"/>
      </w:pPr>
      <w:r>
        <w:tab/>
      </w:r>
      <w:r>
        <w:rPr>
          <w:rFonts w:hint="eastAsia"/>
        </w:rPr>
        <w:t>就目前手里的数据而言已有成果就是短边提取较为成功，长边的点云较难提取。</w:t>
      </w:r>
    </w:p>
    <w:tbl>
      <w:tblPr>
        <w:tblStyle w:val="a7"/>
        <w:tblW w:w="0" w:type="auto"/>
        <w:tblLook w:val="04A0" w:firstRow="1" w:lastRow="0" w:firstColumn="1" w:lastColumn="0" w:noHBand="0" w:noVBand="1"/>
      </w:tblPr>
      <w:tblGrid>
        <w:gridCol w:w="3935"/>
        <w:gridCol w:w="4587"/>
      </w:tblGrid>
      <w:tr w:rsidR="00BC682E" w14:paraId="7635EB3C" w14:textId="77777777">
        <w:tc>
          <w:tcPr>
            <w:tcW w:w="4261" w:type="dxa"/>
          </w:tcPr>
          <w:p w14:paraId="5ECACFC9" w14:textId="77777777" w:rsidR="00BC682E" w:rsidRDefault="00000000">
            <w:pPr>
              <w:wordWrap w:val="0"/>
              <w:ind w:firstLine="420"/>
              <w:jc w:val="left"/>
            </w:pPr>
            <w:r>
              <w:rPr>
                <w:noProof/>
              </w:rPr>
              <w:drawing>
                <wp:inline distT="0" distB="0" distL="0" distR="0" wp14:anchorId="0072A0B9" wp14:editId="488C97B2">
                  <wp:extent cx="447675" cy="251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56244" cy="2560674"/>
                          </a:xfrm>
                          <a:prstGeom prst="rect">
                            <a:avLst/>
                          </a:prstGeom>
                        </pic:spPr>
                      </pic:pic>
                    </a:graphicData>
                  </a:graphic>
                </wp:inline>
              </w:drawing>
            </w:r>
            <w:r>
              <w:rPr>
                <w:noProof/>
              </w:rPr>
              <w:drawing>
                <wp:inline distT="0" distB="0" distL="0" distR="0" wp14:anchorId="54A4743C" wp14:editId="440C0EAB">
                  <wp:extent cx="1708150" cy="122809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1725629" cy="1240933"/>
                          </a:xfrm>
                          <a:prstGeom prst="rect">
                            <a:avLst/>
                          </a:prstGeom>
                        </pic:spPr>
                      </pic:pic>
                    </a:graphicData>
                  </a:graphic>
                </wp:inline>
              </w:drawing>
            </w:r>
          </w:p>
        </w:tc>
        <w:tc>
          <w:tcPr>
            <w:tcW w:w="4261" w:type="dxa"/>
          </w:tcPr>
          <w:p w14:paraId="25923CDF" w14:textId="77777777" w:rsidR="00BC682E" w:rsidRDefault="00000000">
            <w:pPr>
              <w:wordWrap w:val="0"/>
              <w:ind w:firstLine="420"/>
              <w:jc w:val="left"/>
            </w:pPr>
            <w:r>
              <w:rPr>
                <w:noProof/>
              </w:rPr>
              <w:drawing>
                <wp:inline distT="0" distB="0" distL="0" distR="0" wp14:anchorId="1D9B8D0A" wp14:editId="737E8714">
                  <wp:extent cx="1555115" cy="11068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1572566" cy="1119503"/>
                          </a:xfrm>
                          <a:prstGeom prst="rect">
                            <a:avLst/>
                          </a:prstGeom>
                        </pic:spPr>
                      </pic:pic>
                    </a:graphicData>
                  </a:graphic>
                </wp:inline>
              </w:drawing>
            </w:r>
            <w:r>
              <w:rPr>
                <w:noProof/>
              </w:rPr>
              <w:drawing>
                <wp:inline distT="0" distB="0" distL="0" distR="0" wp14:anchorId="58111149" wp14:editId="21D103A6">
                  <wp:extent cx="862330" cy="2524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875740" cy="2562594"/>
                          </a:xfrm>
                          <a:prstGeom prst="rect">
                            <a:avLst/>
                          </a:prstGeom>
                        </pic:spPr>
                      </pic:pic>
                    </a:graphicData>
                  </a:graphic>
                </wp:inline>
              </w:drawing>
            </w:r>
          </w:p>
        </w:tc>
      </w:tr>
      <w:tr w:rsidR="00BC682E" w14:paraId="5C197370" w14:textId="77777777">
        <w:tc>
          <w:tcPr>
            <w:tcW w:w="4261" w:type="dxa"/>
          </w:tcPr>
          <w:p w14:paraId="0D8E4DCB" w14:textId="77777777" w:rsidR="00BC682E" w:rsidRDefault="00000000">
            <w:pPr>
              <w:wordWrap w:val="0"/>
              <w:ind w:firstLine="420"/>
              <w:jc w:val="left"/>
            </w:pPr>
            <w:r>
              <w:rPr>
                <w:noProof/>
              </w:rPr>
              <w:drawing>
                <wp:inline distT="0" distB="0" distL="0" distR="0" wp14:anchorId="6A85C0E2" wp14:editId="2845862E">
                  <wp:extent cx="1617345" cy="11607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1629612" cy="1169922"/>
                          </a:xfrm>
                          <a:prstGeom prst="rect">
                            <a:avLst/>
                          </a:prstGeom>
                        </pic:spPr>
                      </pic:pic>
                    </a:graphicData>
                  </a:graphic>
                </wp:inline>
              </w:drawing>
            </w:r>
            <w:r>
              <w:rPr>
                <w:rFonts w:hint="eastAsia"/>
              </w:rPr>
              <w:t>长边偶尔会提取成功</w:t>
            </w:r>
          </w:p>
        </w:tc>
        <w:tc>
          <w:tcPr>
            <w:tcW w:w="4261" w:type="dxa"/>
          </w:tcPr>
          <w:p w14:paraId="274B14ED" w14:textId="77777777" w:rsidR="00BC682E" w:rsidRDefault="00000000">
            <w:pPr>
              <w:wordWrap w:val="0"/>
              <w:ind w:firstLine="420"/>
              <w:jc w:val="left"/>
            </w:pPr>
            <w:r>
              <w:rPr>
                <w:noProof/>
              </w:rPr>
              <w:drawing>
                <wp:inline distT="0" distB="0" distL="0" distR="0" wp14:anchorId="0E3951A7" wp14:editId="47FE3D53">
                  <wp:extent cx="2775585" cy="2038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2782045" cy="2043158"/>
                          </a:xfrm>
                          <a:prstGeom prst="rect">
                            <a:avLst/>
                          </a:prstGeom>
                        </pic:spPr>
                      </pic:pic>
                    </a:graphicData>
                  </a:graphic>
                </wp:inline>
              </w:drawing>
            </w:r>
          </w:p>
          <w:p w14:paraId="066E9A13" w14:textId="77777777" w:rsidR="00BC682E" w:rsidRDefault="00000000">
            <w:pPr>
              <w:wordWrap w:val="0"/>
              <w:ind w:firstLine="420"/>
              <w:jc w:val="left"/>
            </w:pPr>
            <w:r>
              <w:rPr>
                <w:rFonts w:hint="eastAsia"/>
              </w:rPr>
              <w:t>提取长边时，在进行分割前后进行统计-</w:t>
            </w:r>
            <w:r>
              <w:t>&gt;</w:t>
            </w:r>
            <w:r>
              <w:rPr>
                <w:rFonts w:hint="eastAsia"/>
              </w:rPr>
              <w:t>半径滤波-</w:t>
            </w:r>
            <w:r>
              <w:t>--------------</w:t>
            </w:r>
            <w:r>
              <w:rPr>
                <w:rFonts w:hint="eastAsia"/>
              </w:rPr>
              <w:t>还是随缘</w:t>
            </w:r>
          </w:p>
        </w:tc>
      </w:tr>
    </w:tbl>
    <w:p w14:paraId="576E73CA" w14:textId="77777777" w:rsidR="00BC682E" w:rsidRDefault="00000000">
      <w:pPr>
        <w:pStyle w:val="1"/>
        <w:wordWrap w:val="0"/>
      </w:pPr>
      <w:bookmarkStart w:id="7" w:name="_Toc149742090"/>
      <w:r>
        <w:rPr>
          <w:rFonts w:hint="eastAsia"/>
        </w:rPr>
        <w:lastRenderedPageBreak/>
        <w:t>工作安排（</w:t>
      </w:r>
      <w:r>
        <w:t>7.10 – 7.14</w:t>
      </w:r>
      <w:r>
        <w:rPr>
          <w:rFonts w:hint="eastAsia"/>
        </w:rPr>
        <w:t>）</w:t>
      </w:r>
      <w:bookmarkEnd w:id="7"/>
    </w:p>
    <w:p w14:paraId="435CFFFF" w14:textId="77777777" w:rsidR="00BC682E" w:rsidRDefault="00000000">
      <w:pPr>
        <w:wordWrap w:val="0"/>
        <w:ind w:firstLine="420"/>
        <w:jc w:val="left"/>
      </w:pPr>
      <w:r>
        <w:t>*1. 对涂胶工艺轨道算法进行优化 – 尝试新的方法</w:t>
      </w:r>
    </w:p>
    <w:p w14:paraId="61D5BDE4" w14:textId="77777777" w:rsidR="00BC682E" w:rsidRDefault="00000000">
      <w:pPr>
        <w:wordWrap w:val="0"/>
        <w:ind w:firstLine="420"/>
        <w:jc w:val="left"/>
      </w:pPr>
      <w:r>
        <w:tab/>
      </w:r>
      <w:r>
        <w:rPr>
          <w:rFonts w:hint="eastAsia"/>
        </w:rPr>
        <w:t>虽然没有尝试新的方法，但是基本实现了功能</w:t>
      </w:r>
    </w:p>
    <w:p w14:paraId="5FE2AF04" w14:textId="77777777" w:rsidR="00BC682E" w:rsidRDefault="00000000">
      <w:pPr>
        <w:wordWrap w:val="0"/>
        <w:ind w:firstLine="420"/>
        <w:jc w:val="left"/>
      </w:pPr>
      <w:r>
        <w:t>*2. 尝试进行点云拼接</w:t>
      </w:r>
    </w:p>
    <w:p w14:paraId="16610878" w14:textId="77777777" w:rsidR="00BC682E" w:rsidRDefault="00000000">
      <w:pPr>
        <w:wordWrap w:val="0"/>
        <w:ind w:firstLine="420"/>
        <w:jc w:val="left"/>
      </w:pPr>
      <w:r>
        <w:t>*3. 了解手眼标定算法</w:t>
      </w:r>
    </w:p>
    <w:p w14:paraId="238E992B" w14:textId="77777777" w:rsidR="00BC682E" w:rsidRDefault="00000000">
      <w:pPr>
        <w:wordWrap w:val="0"/>
        <w:ind w:firstLine="420"/>
        <w:jc w:val="left"/>
      </w:pPr>
      <w:r>
        <w:t>*4. 了解机器人轨迹生成为主，重点关注轨迹规划及图形化交互</w:t>
      </w:r>
    </w:p>
    <w:p w14:paraId="3096DB97" w14:textId="77777777" w:rsidR="00BC682E" w:rsidRDefault="00000000">
      <w:pPr>
        <w:wordWrap w:val="0"/>
        <w:ind w:firstLine="420"/>
        <w:jc w:val="left"/>
      </w:pPr>
      <w:r>
        <w:t>*5. 进行初步的可行性分析</w:t>
      </w:r>
    </w:p>
    <w:p w14:paraId="267308F2" w14:textId="77777777" w:rsidR="00BC682E" w:rsidRDefault="00000000">
      <w:pPr>
        <w:wordWrap w:val="0"/>
        <w:ind w:firstLine="420"/>
        <w:jc w:val="left"/>
      </w:pPr>
      <w:r>
        <w:t>6. 了解PCL和一些其他处理点云的第三方库</w:t>
      </w:r>
    </w:p>
    <w:p w14:paraId="262B04A2" w14:textId="77777777" w:rsidR="00BC682E" w:rsidRDefault="00000000">
      <w:pPr>
        <w:wordWrap w:val="0"/>
        <w:ind w:firstLine="420"/>
        <w:jc w:val="left"/>
      </w:pPr>
      <w:r>
        <w:t>7. 了解目前技术的研究现状</w:t>
      </w:r>
    </w:p>
    <w:p w14:paraId="5B5D70B9" w14:textId="77777777" w:rsidR="00BC682E" w:rsidRDefault="00000000">
      <w:pPr>
        <w:wordWrap w:val="0"/>
        <w:ind w:firstLine="420"/>
        <w:jc w:val="left"/>
      </w:pPr>
      <w:r>
        <w:t>8. 出一份初步的可行性报告</w:t>
      </w:r>
    </w:p>
    <w:p w14:paraId="2ABA5A0D" w14:textId="77777777" w:rsidR="00BC682E" w:rsidRDefault="00000000">
      <w:pPr>
        <w:widowControl/>
        <w:wordWrap w:val="0"/>
        <w:ind w:firstLine="420"/>
        <w:jc w:val="left"/>
        <w:rPr>
          <w:b/>
          <w:bCs/>
          <w:kern w:val="44"/>
          <w:sz w:val="44"/>
          <w:szCs w:val="44"/>
        </w:rPr>
      </w:pPr>
      <w:r>
        <w:br w:type="page"/>
      </w:r>
    </w:p>
    <w:p w14:paraId="4A1D6D54" w14:textId="77777777" w:rsidR="00BC682E" w:rsidRDefault="00000000">
      <w:pPr>
        <w:pStyle w:val="1"/>
        <w:wordWrap w:val="0"/>
      </w:pPr>
      <w:bookmarkStart w:id="8" w:name="_Toc149742091"/>
      <w:r>
        <w:rPr>
          <w:rFonts w:hint="eastAsia"/>
        </w:rPr>
        <w:lastRenderedPageBreak/>
        <w:t>7</w:t>
      </w:r>
      <w:r>
        <w:t>.10</w:t>
      </w:r>
      <w:bookmarkEnd w:id="8"/>
      <w:r>
        <w:t xml:space="preserve"> </w:t>
      </w:r>
    </w:p>
    <w:p w14:paraId="65F809BA" w14:textId="77777777" w:rsidR="00BC682E" w:rsidRDefault="00000000">
      <w:pPr>
        <w:wordWrap w:val="0"/>
        <w:ind w:firstLine="420"/>
        <w:jc w:val="left"/>
      </w:pPr>
      <w:r>
        <w:rPr>
          <w:rFonts w:hint="eastAsia"/>
        </w:rPr>
        <w:t>日工作计划：</w:t>
      </w:r>
    </w:p>
    <w:p w14:paraId="779A1915" w14:textId="77777777" w:rsidR="00BC682E" w:rsidRDefault="00000000">
      <w:pPr>
        <w:pStyle w:val="2"/>
        <w:wordWrap w:val="0"/>
      </w:pPr>
      <w:bookmarkStart w:id="9" w:name="_Toc149742092"/>
      <w:r>
        <w:t>1. 对涂胶工艺轨道算法进行改进</w:t>
      </w:r>
      <w:bookmarkEnd w:id="9"/>
    </w:p>
    <w:p w14:paraId="6DC125C6" w14:textId="77777777" w:rsidR="00BC682E" w:rsidRDefault="00000000">
      <w:pPr>
        <w:wordWrap w:val="0"/>
        <w:ind w:firstLine="420"/>
        <w:jc w:val="left"/>
      </w:pPr>
      <w:r>
        <w:rPr>
          <w:rFonts w:hint="eastAsia"/>
        </w:rPr>
        <w:t>第一版：平面分割-</w:t>
      </w:r>
      <w:r>
        <w:t>&gt;</w:t>
      </w:r>
      <w:r>
        <w:rPr>
          <w:rFonts w:hint="eastAsia"/>
        </w:rPr>
        <w:t>聚类分割-</w:t>
      </w:r>
      <w:r>
        <w:t>&gt;</w:t>
      </w:r>
      <w:r>
        <w:rPr>
          <w:rFonts w:hint="eastAsia"/>
        </w:rPr>
        <w:t>滤波</w:t>
      </w:r>
    </w:p>
    <w:p w14:paraId="25D3138B" w14:textId="77777777" w:rsidR="00BC682E" w:rsidRDefault="00000000">
      <w:pPr>
        <w:wordWrap w:val="0"/>
        <w:ind w:firstLine="420"/>
        <w:jc w:val="left"/>
      </w:pPr>
      <w:r>
        <w:rPr>
          <w:rFonts w:hint="eastAsia"/>
        </w:rPr>
        <w:t>第二版：滤波-</w:t>
      </w:r>
      <w:r>
        <w:t>&gt;</w:t>
      </w:r>
      <w:r>
        <w:rPr>
          <w:rFonts w:hint="eastAsia"/>
        </w:rPr>
        <w:t>平面分割-</w:t>
      </w:r>
      <w:r>
        <w:t>&gt;</w:t>
      </w:r>
      <w:r>
        <w:rPr>
          <w:rFonts w:hint="eastAsia"/>
        </w:rPr>
        <w:t>聚类分割-</w:t>
      </w:r>
      <w:r>
        <w:t>&gt;</w:t>
      </w:r>
      <w:r>
        <w:rPr>
          <w:rFonts w:hint="eastAsia"/>
        </w:rPr>
        <w:t>滤波-&gt;</w:t>
      </w:r>
      <w:r>
        <w:t>(</w:t>
      </w:r>
      <w:r>
        <w:rPr>
          <w:rFonts w:hint="eastAsia"/>
        </w:rPr>
        <w:t>聚类/平面分割</w:t>
      </w:r>
      <w:r>
        <w:t>)</w:t>
      </w:r>
    </w:p>
    <w:p w14:paraId="2DA183A7" w14:textId="77777777" w:rsidR="00BC682E" w:rsidRDefault="00000000">
      <w:pPr>
        <w:wordWrap w:val="0"/>
        <w:ind w:firstLine="420"/>
        <w:jc w:val="left"/>
      </w:pPr>
      <w:r>
        <w:rPr>
          <w:rFonts w:hint="eastAsia"/>
        </w:rPr>
        <w:t>最终版：聚类分割-</w:t>
      </w:r>
      <w:r>
        <w:t>&gt;</w:t>
      </w:r>
      <w:r>
        <w:rPr>
          <w:rFonts w:hint="eastAsia"/>
        </w:rPr>
        <w:t>平面分割-</w:t>
      </w:r>
      <w:r>
        <w:t>&gt;</w:t>
      </w:r>
      <w:r>
        <w:rPr>
          <w:rFonts w:hint="eastAsia"/>
        </w:rPr>
        <w:t>滤波-</w:t>
      </w:r>
      <w:r>
        <w:t>&gt;</w:t>
      </w:r>
      <w:r>
        <w:rPr>
          <w:rFonts w:hint="eastAsia"/>
        </w:rPr>
        <w:t>聚类分割</w:t>
      </w:r>
    </w:p>
    <w:p w14:paraId="28447470" w14:textId="77777777" w:rsidR="00BC682E" w:rsidRDefault="00000000">
      <w:pPr>
        <w:wordWrap w:val="0"/>
        <w:ind w:firstLine="420"/>
        <w:jc w:val="left"/>
      </w:pPr>
      <w:r>
        <w:rPr>
          <w:rFonts w:hint="eastAsia"/>
          <w:color w:val="FF0000"/>
        </w:rPr>
        <w:t>最终版缺陷</w:t>
      </w:r>
      <w:r>
        <w:rPr>
          <w:rFonts w:hint="eastAsia"/>
        </w:rPr>
        <w:t>：对于点云残缺较多的点云图无法提取工艺轨道</w:t>
      </w:r>
    </w:p>
    <w:p w14:paraId="6533AD33" w14:textId="77777777" w:rsidR="00BC682E" w:rsidRDefault="00000000">
      <w:pPr>
        <w:wordWrap w:val="0"/>
        <w:ind w:firstLine="420"/>
        <w:jc w:val="left"/>
        <w:rPr>
          <w:color w:val="FF0000"/>
        </w:rPr>
      </w:pPr>
      <w:r>
        <w:rPr>
          <w:rFonts w:hint="eastAsia"/>
          <w:color w:val="FF0000"/>
        </w:rPr>
        <w:t>预期解决方案：首先进行点云缺陷填补</w:t>
      </w:r>
    </w:p>
    <w:p w14:paraId="0A88666E" w14:textId="77777777" w:rsidR="00BC682E" w:rsidRDefault="00000000">
      <w:pPr>
        <w:wordWrap w:val="0"/>
        <w:ind w:firstLine="420"/>
        <w:jc w:val="left"/>
      </w:pPr>
      <w:r>
        <w:rPr>
          <w:color w:val="FF0000"/>
        </w:rPr>
        <w:tab/>
        <w:t>********</w:t>
      </w:r>
      <w:r>
        <w:rPr>
          <w:rFonts w:hint="eastAsia"/>
          <w:color w:val="FF0000"/>
        </w:rPr>
        <w:t>最终版方案对于左边长边来说不行，左长边(long</w:t>
      </w:r>
      <w:r>
        <w:rPr>
          <w:color w:val="FF0000"/>
        </w:rPr>
        <w:t>2)</w:t>
      </w:r>
      <w:r>
        <w:rPr>
          <w:rFonts w:hint="eastAsia"/>
          <w:color w:val="FF0000"/>
        </w:rPr>
        <w:t>需要在第二次滤波选择第一大簇(解决方案目前没有想好</w:t>
      </w:r>
      <w:r>
        <w:rPr>
          <w:color w:val="FF0000"/>
        </w:rPr>
        <w:t>)</w:t>
      </w:r>
    </w:p>
    <w:tbl>
      <w:tblPr>
        <w:tblStyle w:val="a7"/>
        <w:tblW w:w="0" w:type="auto"/>
        <w:tblLook w:val="04A0" w:firstRow="1" w:lastRow="0" w:firstColumn="1" w:lastColumn="0" w:noHBand="0" w:noVBand="1"/>
      </w:tblPr>
      <w:tblGrid>
        <w:gridCol w:w="4261"/>
        <w:gridCol w:w="4261"/>
      </w:tblGrid>
      <w:tr w:rsidR="00BC682E" w14:paraId="107D5932" w14:textId="77777777">
        <w:tc>
          <w:tcPr>
            <w:tcW w:w="4261" w:type="dxa"/>
          </w:tcPr>
          <w:p w14:paraId="2DCE48D4" w14:textId="77777777" w:rsidR="00BC682E" w:rsidRDefault="00000000">
            <w:pPr>
              <w:wordWrap w:val="0"/>
              <w:ind w:firstLine="420"/>
              <w:jc w:val="left"/>
            </w:pPr>
            <w:r>
              <w:rPr>
                <w:noProof/>
              </w:rPr>
              <w:drawing>
                <wp:inline distT="0" distB="0" distL="0" distR="0" wp14:anchorId="7F8361D4" wp14:editId="6E4D098F">
                  <wp:extent cx="1254760" cy="2873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1260132" cy="2885038"/>
                          </a:xfrm>
                          <a:prstGeom prst="rect">
                            <a:avLst/>
                          </a:prstGeom>
                        </pic:spPr>
                      </pic:pic>
                    </a:graphicData>
                  </a:graphic>
                </wp:inline>
              </w:drawing>
            </w:r>
            <w:r>
              <w:rPr>
                <w:noProof/>
              </w:rPr>
              <w:drawing>
                <wp:inline distT="0" distB="0" distL="0" distR="0" wp14:anchorId="1C74A36B" wp14:editId="41AE0C13">
                  <wp:extent cx="283845" cy="28486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93733" cy="2944419"/>
                          </a:xfrm>
                          <a:prstGeom prst="rect">
                            <a:avLst/>
                          </a:prstGeom>
                        </pic:spPr>
                      </pic:pic>
                    </a:graphicData>
                  </a:graphic>
                </wp:inline>
              </w:drawing>
            </w:r>
          </w:p>
        </w:tc>
        <w:tc>
          <w:tcPr>
            <w:tcW w:w="4261" w:type="dxa"/>
          </w:tcPr>
          <w:p w14:paraId="5DCCAFB3" w14:textId="77777777" w:rsidR="00BC682E" w:rsidRDefault="00000000">
            <w:pPr>
              <w:wordWrap w:val="0"/>
              <w:ind w:firstLine="420"/>
              <w:jc w:val="left"/>
            </w:pPr>
            <w:r>
              <w:rPr>
                <w:noProof/>
              </w:rPr>
              <w:drawing>
                <wp:inline distT="0" distB="0" distL="0" distR="0" wp14:anchorId="4D120453" wp14:editId="473CD2AC">
                  <wp:extent cx="1132205" cy="3028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1142270" cy="3056126"/>
                          </a:xfrm>
                          <a:prstGeom prst="rect">
                            <a:avLst/>
                          </a:prstGeom>
                        </pic:spPr>
                      </pic:pic>
                    </a:graphicData>
                  </a:graphic>
                </wp:inline>
              </w:drawing>
            </w:r>
            <w:r>
              <w:rPr>
                <w:noProof/>
              </w:rPr>
              <w:drawing>
                <wp:inline distT="0" distB="0" distL="0" distR="0" wp14:anchorId="036AE741" wp14:editId="37366921">
                  <wp:extent cx="409575" cy="29914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18957" cy="3055923"/>
                          </a:xfrm>
                          <a:prstGeom prst="rect">
                            <a:avLst/>
                          </a:prstGeom>
                        </pic:spPr>
                      </pic:pic>
                    </a:graphicData>
                  </a:graphic>
                </wp:inline>
              </w:drawing>
            </w:r>
          </w:p>
        </w:tc>
      </w:tr>
    </w:tbl>
    <w:p w14:paraId="33D38D9C" w14:textId="77777777" w:rsidR="00BC682E" w:rsidRDefault="00000000">
      <w:pPr>
        <w:pStyle w:val="2"/>
        <w:rPr>
          <w:rStyle w:val="20"/>
          <w:b/>
        </w:rPr>
      </w:pPr>
      <w:bookmarkStart w:id="10" w:name="_Toc149742093"/>
      <w:r>
        <w:rPr>
          <w:rStyle w:val="20"/>
          <w:b/>
        </w:rPr>
        <w:t xml:space="preserve">2. </w:t>
      </w:r>
      <w:r>
        <w:rPr>
          <w:rStyle w:val="20"/>
          <w:rFonts w:hint="eastAsia"/>
          <w:b/>
        </w:rPr>
        <w:t>细看open</w:t>
      </w:r>
      <w:r>
        <w:rPr>
          <w:rStyle w:val="20"/>
          <w:b/>
        </w:rPr>
        <w:t>3</w:t>
      </w:r>
      <w:r>
        <w:rPr>
          <w:rStyle w:val="20"/>
          <w:rFonts w:hint="eastAsia"/>
          <w:b/>
        </w:rPr>
        <w:t>D文档（未看完）</w:t>
      </w:r>
      <w:bookmarkEnd w:id="10"/>
    </w:p>
    <w:p w14:paraId="55EC6739" w14:textId="77777777" w:rsidR="00BC682E" w:rsidRDefault="00000000">
      <w:pPr>
        <w:wordWrap w:val="0"/>
        <w:ind w:firstLine="420"/>
        <w:jc w:val="left"/>
      </w:pPr>
      <w:r>
        <w:rPr>
          <w:rFonts w:hint="eastAsia"/>
        </w:rPr>
        <w:t>在</w:t>
      </w:r>
      <w:r>
        <w:t>cvtutorials.com</w:t>
      </w:r>
      <w:r>
        <w:rPr>
          <w:rFonts w:hint="eastAsia"/>
        </w:rPr>
        <w:t>细看了open</w:t>
      </w:r>
      <w:r>
        <w:t>3</w:t>
      </w:r>
      <w:r>
        <w:rPr>
          <w:rFonts w:hint="eastAsia"/>
        </w:rPr>
        <w:t>D文档，没看完</w:t>
      </w:r>
    </w:p>
    <w:p w14:paraId="6940CF78" w14:textId="77777777" w:rsidR="00BC682E" w:rsidRDefault="00000000">
      <w:pPr>
        <w:widowControl/>
        <w:wordWrap w:val="0"/>
        <w:ind w:firstLine="420"/>
        <w:jc w:val="left"/>
      </w:pPr>
      <w:r>
        <w:br w:type="page"/>
      </w:r>
    </w:p>
    <w:p w14:paraId="76641FA8" w14:textId="77777777" w:rsidR="00BC682E" w:rsidRDefault="00000000">
      <w:pPr>
        <w:pStyle w:val="1"/>
        <w:wordWrap w:val="0"/>
      </w:pPr>
      <w:bookmarkStart w:id="11" w:name="_Toc149742094"/>
      <w:r>
        <w:rPr>
          <w:rFonts w:hint="eastAsia"/>
        </w:rPr>
        <w:lastRenderedPageBreak/>
        <w:t>7</w:t>
      </w:r>
      <w:r>
        <w:t>.11</w:t>
      </w:r>
      <w:bookmarkEnd w:id="11"/>
      <w:r>
        <w:t xml:space="preserve"> </w:t>
      </w:r>
    </w:p>
    <w:p w14:paraId="7A1F73E7" w14:textId="77777777" w:rsidR="00BC682E" w:rsidRDefault="00000000">
      <w:pPr>
        <w:wordWrap w:val="0"/>
        <w:ind w:firstLineChars="0" w:firstLine="0"/>
        <w:jc w:val="left"/>
      </w:pPr>
      <w:bookmarkStart w:id="12" w:name="_Toc149742095"/>
      <w:r>
        <w:rPr>
          <w:rStyle w:val="20"/>
        </w:rPr>
        <w:t xml:space="preserve">1. </w:t>
      </w:r>
      <w:r>
        <w:rPr>
          <w:rStyle w:val="20"/>
          <w:rFonts w:hint="eastAsia"/>
        </w:rPr>
        <w:t>了解工程技术线</w:t>
      </w:r>
      <w:bookmarkEnd w:id="12"/>
    </w:p>
    <w:p w14:paraId="23AE5922" w14:textId="77777777" w:rsidR="00BC682E" w:rsidRDefault="00000000">
      <w:pPr>
        <w:wordWrap w:val="0"/>
        <w:ind w:firstLine="420"/>
        <w:jc w:val="left"/>
      </w:pPr>
      <w:r>
        <w:rPr>
          <w:rFonts w:hint="eastAsia"/>
        </w:rPr>
        <w:t>找一些论文，了解当前技术发展（可以再改进一下轨道提取代码）</w:t>
      </w:r>
    </w:p>
    <w:p w14:paraId="729E3CB3" w14:textId="77777777" w:rsidR="00BC682E" w:rsidRDefault="00000000">
      <w:pPr>
        <w:pStyle w:val="1"/>
        <w:wordWrap w:val="0"/>
      </w:pPr>
      <w:bookmarkStart w:id="13" w:name="_Toc149742096"/>
      <w:r>
        <w:rPr>
          <w:rFonts w:hint="eastAsia"/>
        </w:rPr>
        <w:t>7</w:t>
      </w:r>
      <w:r>
        <w:t>.12</w:t>
      </w:r>
      <w:bookmarkEnd w:id="13"/>
    </w:p>
    <w:p w14:paraId="3B8B8694" w14:textId="77777777" w:rsidR="00BC682E" w:rsidRDefault="00000000">
      <w:pPr>
        <w:wordWrap w:val="0"/>
        <w:ind w:firstLine="420"/>
        <w:jc w:val="left"/>
      </w:pPr>
      <w:r>
        <w:t>U</w:t>
      </w:r>
      <w:r>
        <w:rPr>
          <w:rFonts w:hint="eastAsia"/>
        </w:rPr>
        <w:t>buntu官方的虚拟机multi pass有bug，后来选择了virtualbox</w:t>
      </w:r>
    </w:p>
    <w:p w14:paraId="72B6B6CD" w14:textId="77777777" w:rsidR="00BC682E" w:rsidRDefault="00000000">
      <w:pPr>
        <w:pStyle w:val="1"/>
        <w:wordWrap w:val="0"/>
      </w:pPr>
      <w:bookmarkStart w:id="14" w:name="_Toc149742097"/>
      <w:r>
        <w:t>7.13</w:t>
      </w:r>
      <w:bookmarkEnd w:id="14"/>
      <w:r>
        <w:t xml:space="preserve"> </w:t>
      </w:r>
    </w:p>
    <w:p w14:paraId="668FCAE9" w14:textId="77777777" w:rsidR="00BC682E" w:rsidRDefault="00000000">
      <w:pPr>
        <w:wordWrap w:val="0"/>
        <w:ind w:firstLine="420"/>
        <w:jc w:val="left"/>
      </w:pPr>
      <w:r>
        <w:rPr>
          <w:rFonts w:hint="eastAsia"/>
        </w:rPr>
        <w:t>安排：学习ubuntu，PCL。画出项目流程图并使用VM模拟项目流程。博士论文读完。了解其他工具站。查看群宾专利。</w:t>
      </w:r>
    </w:p>
    <w:p w14:paraId="356830F9" w14:textId="77777777" w:rsidR="00BC682E" w:rsidRDefault="00BC682E">
      <w:pPr>
        <w:wordWrap w:val="0"/>
        <w:ind w:firstLineChars="0" w:firstLine="0"/>
        <w:jc w:val="left"/>
      </w:pPr>
    </w:p>
    <w:p w14:paraId="792BA29C" w14:textId="77777777" w:rsidR="00BC682E" w:rsidRDefault="00000000">
      <w:pPr>
        <w:pStyle w:val="2"/>
        <w:wordWrap w:val="0"/>
      </w:pPr>
      <w:bookmarkStart w:id="15" w:name="_Toc149742098"/>
      <w:r>
        <w:t xml:space="preserve">1 </w:t>
      </w:r>
      <w:r>
        <w:rPr>
          <w:rFonts w:hint="eastAsia"/>
        </w:rPr>
        <w:t>（环境配置）工作&amp;问题记录</w:t>
      </w:r>
      <w:bookmarkEnd w:id="15"/>
    </w:p>
    <w:p w14:paraId="1A0A38EE" w14:textId="77777777" w:rsidR="00BC682E" w:rsidRDefault="00000000">
      <w:pPr>
        <w:pStyle w:val="3"/>
      </w:pPr>
      <w:bookmarkStart w:id="16" w:name="_Toc149742099"/>
      <w:r>
        <w:t>1.1 W</w:t>
      </w:r>
      <w:r>
        <w:rPr>
          <w:rFonts w:hint="eastAsia"/>
        </w:rPr>
        <w:t>indows</w:t>
      </w:r>
      <w:r>
        <w:t>+</w:t>
      </w:r>
      <w:r>
        <w:rPr>
          <w:rFonts w:hint="eastAsia"/>
        </w:rPr>
        <w:t>vscode</w:t>
      </w:r>
      <w:r>
        <w:t>+</w:t>
      </w:r>
      <w:r>
        <w:rPr>
          <w:rFonts w:hint="eastAsia"/>
        </w:rPr>
        <w:t>pcl</w:t>
      </w:r>
      <w:bookmarkEnd w:id="16"/>
    </w:p>
    <w:tbl>
      <w:tblPr>
        <w:tblStyle w:val="a7"/>
        <w:tblW w:w="0" w:type="auto"/>
        <w:tblInd w:w="360" w:type="dxa"/>
        <w:tblLook w:val="04A0" w:firstRow="1" w:lastRow="0" w:firstColumn="1" w:lastColumn="0" w:noHBand="0" w:noVBand="1"/>
      </w:tblPr>
      <w:tblGrid>
        <w:gridCol w:w="8162"/>
      </w:tblGrid>
      <w:tr w:rsidR="00BC682E" w14:paraId="0C91E221" w14:textId="77777777">
        <w:tc>
          <w:tcPr>
            <w:tcW w:w="8522" w:type="dxa"/>
          </w:tcPr>
          <w:p w14:paraId="1536B87D" w14:textId="77777777" w:rsidR="00BC682E" w:rsidRDefault="00000000">
            <w:pPr>
              <w:pStyle w:val="ab"/>
              <w:wordWrap w:val="0"/>
              <w:ind w:firstLineChars="0" w:firstLine="0"/>
              <w:jc w:val="left"/>
            </w:pPr>
            <w:r>
              <w:rPr>
                <w:noProof/>
              </w:rPr>
              <w:drawing>
                <wp:inline distT="0" distB="0" distL="0" distR="0" wp14:anchorId="3D6BD986" wp14:editId="6D84CEE8">
                  <wp:extent cx="4782820" cy="584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4802075" cy="586817"/>
                          </a:xfrm>
                          <a:prstGeom prst="rect">
                            <a:avLst/>
                          </a:prstGeom>
                        </pic:spPr>
                      </pic:pic>
                    </a:graphicData>
                  </a:graphic>
                </wp:inline>
              </w:drawing>
            </w:r>
          </w:p>
          <w:p w14:paraId="6F504576" w14:textId="77777777" w:rsidR="00BC682E" w:rsidRDefault="00000000">
            <w:pPr>
              <w:pStyle w:val="ab"/>
              <w:wordWrap w:val="0"/>
              <w:ind w:firstLineChars="0" w:firstLine="0"/>
              <w:jc w:val="left"/>
            </w:pPr>
            <w:r>
              <w:rPr>
                <w:rFonts w:hint="eastAsia"/>
              </w:rPr>
              <w:t>两个都需要安装，pdb那个文件解压缩到P</w:t>
            </w:r>
            <w:r>
              <w:t>CL</w:t>
            </w:r>
            <w:r>
              <w:rPr>
                <w:rFonts w:hint="eastAsia"/>
              </w:rPr>
              <w:t>\</w:t>
            </w:r>
            <w:r>
              <w:t xml:space="preserve">bin </w:t>
            </w:r>
            <w:r>
              <w:rPr>
                <w:rFonts w:hint="eastAsia"/>
              </w:rPr>
              <w:t>里</w:t>
            </w:r>
          </w:p>
          <w:p w14:paraId="7585A697" w14:textId="77777777" w:rsidR="00BC682E" w:rsidRDefault="00000000">
            <w:pPr>
              <w:pStyle w:val="ab"/>
              <w:wordWrap w:val="0"/>
              <w:ind w:firstLineChars="0" w:firstLine="0"/>
              <w:jc w:val="left"/>
            </w:pPr>
            <w:r>
              <w:t>C:\Users\austin.zhang\DEV\PCL_1_13_0\3rdParty\OpenNI2</w:t>
            </w:r>
          </w:p>
          <w:p w14:paraId="2354F042" w14:textId="77777777" w:rsidR="00BC682E" w:rsidRDefault="00000000">
            <w:pPr>
              <w:pStyle w:val="ab"/>
              <w:wordWrap w:val="0"/>
              <w:ind w:firstLineChars="0" w:firstLine="0"/>
              <w:jc w:val="left"/>
            </w:pPr>
            <w:r>
              <w:rPr>
                <w:rFonts w:hint="eastAsia"/>
              </w:rPr>
              <w:t>这个文件可能会安装到</w:t>
            </w:r>
            <w:r>
              <w:t>C:\Program Files</w:t>
            </w:r>
          </w:p>
        </w:tc>
      </w:tr>
      <w:tr w:rsidR="00BC682E" w14:paraId="42020C07" w14:textId="77777777">
        <w:tc>
          <w:tcPr>
            <w:tcW w:w="8522" w:type="dxa"/>
          </w:tcPr>
          <w:p w14:paraId="539CD0C6" w14:textId="77777777" w:rsidR="00BC682E" w:rsidRDefault="00000000">
            <w:pPr>
              <w:pStyle w:val="ab"/>
              <w:wordWrap w:val="0"/>
              <w:ind w:firstLineChars="0" w:firstLine="0"/>
              <w:jc w:val="left"/>
            </w:pPr>
            <w:r>
              <w:rPr>
                <w:noProof/>
              </w:rPr>
              <w:drawing>
                <wp:inline distT="0" distB="0" distL="0" distR="0" wp14:anchorId="1B028355" wp14:editId="4A7520D4">
                  <wp:extent cx="3648075" cy="11049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648584" cy="1105054"/>
                          </a:xfrm>
                          <a:prstGeom prst="rect">
                            <a:avLst/>
                          </a:prstGeom>
                        </pic:spPr>
                      </pic:pic>
                    </a:graphicData>
                  </a:graphic>
                </wp:inline>
              </w:drawing>
            </w:r>
            <w:r>
              <w:rPr>
                <w:rFonts w:hint="eastAsia"/>
              </w:rPr>
              <w:t>6个环境变量</w:t>
            </w:r>
          </w:p>
        </w:tc>
      </w:tr>
    </w:tbl>
    <w:p w14:paraId="6394490C" w14:textId="77777777" w:rsidR="00BC682E" w:rsidRDefault="00000000">
      <w:pPr>
        <w:ind w:firstLine="420"/>
      </w:pPr>
      <w:r>
        <w:t>W</w:t>
      </w:r>
      <w:r>
        <w:rPr>
          <w:rFonts w:hint="eastAsia"/>
        </w:rPr>
        <w:t>indows下使用vscode安装pcl很不友好，目前存在问题：识别不了头文件，再i</w:t>
      </w:r>
      <w:r>
        <w:t>ncludePath</w:t>
      </w:r>
      <w:r>
        <w:rPr>
          <w:rFonts w:hint="eastAsia"/>
        </w:rPr>
        <w:t xml:space="preserve">中添加路径也没有用 </w:t>
      </w:r>
      <w:r>
        <w:t xml:space="preserve">|| </w:t>
      </w:r>
      <w:r>
        <w:rPr>
          <w:rFonts w:hint="eastAsia"/>
        </w:rPr>
        <w:t>感觉i</w:t>
      </w:r>
      <w:r>
        <w:t>ncludePath</w:t>
      </w:r>
      <w:r>
        <w:rPr>
          <w:rFonts w:hint="eastAsia"/>
        </w:rPr>
        <w:t>知识为了头文件不全</w:t>
      </w:r>
    </w:p>
    <w:tbl>
      <w:tblPr>
        <w:tblStyle w:val="a7"/>
        <w:tblW w:w="0" w:type="auto"/>
        <w:tblInd w:w="360" w:type="dxa"/>
        <w:tblLook w:val="04A0" w:firstRow="1" w:lastRow="0" w:firstColumn="1" w:lastColumn="0" w:noHBand="0" w:noVBand="1"/>
      </w:tblPr>
      <w:tblGrid>
        <w:gridCol w:w="8162"/>
      </w:tblGrid>
      <w:tr w:rsidR="00BC682E" w14:paraId="1A86A468" w14:textId="77777777">
        <w:tc>
          <w:tcPr>
            <w:tcW w:w="8522" w:type="dxa"/>
          </w:tcPr>
          <w:p w14:paraId="4AC34FC3" w14:textId="77777777" w:rsidR="00BC682E" w:rsidRDefault="00000000">
            <w:pPr>
              <w:pStyle w:val="ab"/>
              <w:wordWrap w:val="0"/>
              <w:ind w:firstLineChars="0" w:firstLine="0"/>
              <w:jc w:val="left"/>
            </w:pPr>
            <w:r>
              <w:rPr>
                <w:noProof/>
              </w:rPr>
              <w:drawing>
                <wp:inline distT="0" distB="0" distL="0" distR="0" wp14:anchorId="0A7953C3" wp14:editId="6B8F2525">
                  <wp:extent cx="4914900" cy="55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006677" cy="567214"/>
                          </a:xfrm>
                          <a:prstGeom prst="rect">
                            <a:avLst/>
                          </a:prstGeom>
                        </pic:spPr>
                      </pic:pic>
                    </a:graphicData>
                  </a:graphic>
                </wp:inline>
              </w:drawing>
            </w:r>
          </w:p>
          <w:p w14:paraId="41D7D617" w14:textId="77777777" w:rsidR="00BC682E" w:rsidRDefault="00000000">
            <w:pPr>
              <w:pStyle w:val="ab"/>
              <w:wordWrap w:val="0"/>
              <w:ind w:firstLineChars="0" w:firstLine="0"/>
              <w:jc w:val="left"/>
            </w:pPr>
            <w:r>
              <w:rPr>
                <w:rFonts w:hint="eastAsia"/>
              </w:rPr>
              <w:t>路径只是不对，路径指示在当前路径下</w:t>
            </w:r>
          </w:p>
          <w:p w14:paraId="103CF990" w14:textId="77777777" w:rsidR="00BC682E" w:rsidRDefault="00000000">
            <w:pPr>
              <w:pStyle w:val="ab"/>
              <w:wordWrap w:val="0"/>
              <w:ind w:firstLineChars="0" w:firstLine="0"/>
              <w:jc w:val="left"/>
            </w:pPr>
            <w:r>
              <w:rPr>
                <w:noProof/>
              </w:rPr>
              <w:lastRenderedPageBreak/>
              <w:drawing>
                <wp:inline distT="0" distB="0" distL="0" distR="0" wp14:anchorId="6D90FD51" wp14:editId="6E52F672">
                  <wp:extent cx="4765040" cy="12115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773703" cy="1213828"/>
                          </a:xfrm>
                          <a:prstGeom prst="rect">
                            <a:avLst/>
                          </a:prstGeom>
                        </pic:spPr>
                      </pic:pic>
                    </a:graphicData>
                  </a:graphic>
                </wp:inline>
              </w:drawing>
            </w:r>
          </w:p>
          <w:p w14:paraId="0E3ECE8D" w14:textId="77777777" w:rsidR="00BC682E" w:rsidRDefault="00000000">
            <w:pPr>
              <w:pStyle w:val="ab"/>
              <w:wordWrap w:val="0"/>
              <w:ind w:firstLineChars="0" w:firstLine="0"/>
              <w:jc w:val="left"/>
            </w:pPr>
            <w:r>
              <w:rPr>
                <w:rFonts w:hint="eastAsia"/>
              </w:rPr>
              <w:t>使用*</w:t>
            </w:r>
            <w:r>
              <w:t>*</w:t>
            </w:r>
            <w:r>
              <w:rPr>
                <w:rFonts w:hint="eastAsia"/>
              </w:rPr>
              <w:t xml:space="preserve">递归，至少头文件路径没问题 </w:t>
            </w:r>
            <w:r>
              <w:t xml:space="preserve">   --  </w:t>
            </w:r>
            <w:r>
              <w:rPr>
                <w:rFonts w:hint="eastAsia"/>
              </w:rPr>
              <w:t>可能需要重启vscode</w:t>
            </w:r>
          </w:p>
        </w:tc>
      </w:tr>
      <w:tr w:rsidR="00BC682E" w14:paraId="60FA5376" w14:textId="77777777">
        <w:tc>
          <w:tcPr>
            <w:tcW w:w="8522" w:type="dxa"/>
          </w:tcPr>
          <w:p w14:paraId="3A5DF190" w14:textId="77777777" w:rsidR="00BC682E" w:rsidRDefault="00000000">
            <w:pPr>
              <w:pStyle w:val="ab"/>
              <w:wordWrap w:val="0"/>
              <w:ind w:firstLineChars="0" w:firstLine="0"/>
              <w:jc w:val="left"/>
            </w:pPr>
            <w:r>
              <w:rPr>
                <w:rFonts w:hint="eastAsia"/>
              </w:rPr>
              <w:lastRenderedPageBreak/>
              <w:t>补充：</w:t>
            </w:r>
          </w:p>
          <w:p w14:paraId="4108FB9A" w14:textId="77777777" w:rsidR="00BC682E" w:rsidRDefault="00000000">
            <w:pPr>
              <w:pStyle w:val="ab"/>
              <w:wordWrap w:val="0"/>
              <w:ind w:firstLineChars="0" w:firstLine="0"/>
              <w:jc w:val="left"/>
            </w:pPr>
            <w:r>
              <w:rPr>
                <w:rFonts w:hint="eastAsia"/>
              </w:rPr>
              <w:t>Includepath只是帮助插件找到文件，而报错找不到文件是因为编译找不到，所以要为编译器指定文件路径。（！！！！必要的时候关闭coderrunner， 他的报错信息不完整）</w:t>
            </w:r>
          </w:p>
          <w:p w14:paraId="10A91811" w14:textId="77777777" w:rsidR="00BC682E" w:rsidRDefault="00000000">
            <w:pPr>
              <w:pStyle w:val="ab"/>
              <w:wordWrap w:val="0"/>
              <w:ind w:firstLineChars="0" w:firstLine="0"/>
              <w:jc w:val="left"/>
            </w:pPr>
            <w:r>
              <w:rPr>
                <w:noProof/>
              </w:rPr>
              <w:drawing>
                <wp:inline distT="0" distB="0" distL="114300" distR="114300" wp14:anchorId="7FC57483" wp14:editId="5513C498">
                  <wp:extent cx="5041900" cy="29210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
                          <a:stretch>
                            <a:fillRect/>
                          </a:stretch>
                        </pic:blipFill>
                        <pic:spPr>
                          <a:xfrm>
                            <a:off x="0" y="0"/>
                            <a:ext cx="5041900" cy="2921000"/>
                          </a:xfrm>
                          <a:prstGeom prst="rect">
                            <a:avLst/>
                          </a:prstGeom>
                          <a:noFill/>
                          <a:ln>
                            <a:noFill/>
                          </a:ln>
                        </pic:spPr>
                      </pic:pic>
                    </a:graphicData>
                  </a:graphic>
                </wp:inline>
              </w:drawing>
            </w:r>
          </w:p>
          <w:p w14:paraId="420D04D7" w14:textId="77777777" w:rsidR="00BC682E" w:rsidRDefault="00000000">
            <w:pPr>
              <w:pStyle w:val="ab"/>
              <w:wordWrap w:val="0"/>
              <w:ind w:firstLineChars="0" w:firstLine="0"/>
              <w:jc w:val="left"/>
            </w:pPr>
            <w:r>
              <w:rPr>
                <w:noProof/>
              </w:rPr>
              <w:drawing>
                <wp:inline distT="0" distB="0" distL="114300" distR="114300" wp14:anchorId="7269D08F" wp14:editId="6072F9E1">
                  <wp:extent cx="5043805" cy="117475"/>
                  <wp:effectExtent l="0" t="0" r="10795"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5"/>
                          <a:stretch>
                            <a:fillRect/>
                          </a:stretch>
                        </pic:blipFill>
                        <pic:spPr>
                          <a:xfrm>
                            <a:off x="0" y="0"/>
                            <a:ext cx="5043805" cy="117475"/>
                          </a:xfrm>
                          <a:prstGeom prst="rect">
                            <a:avLst/>
                          </a:prstGeom>
                          <a:noFill/>
                          <a:ln>
                            <a:noFill/>
                          </a:ln>
                        </pic:spPr>
                      </pic:pic>
                    </a:graphicData>
                  </a:graphic>
                </wp:inline>
              </w:drawing>
            </w:r>
          </w:p>
          <w:p w14:paraId="087F7C95" w14:textId="77777777" w:rsidR="00BC682E" w:rsidRDefault="00000000">
            <w:pPr>
              <w:pStyle w:val="ab"/>
              <w:wordWrap w:val="0"/>
              <w:ind w:firstLineChars="0" w:firstLine="0"/>
              <w:jc w:val="left"/>
            </w:pPr>
            <w:r>
              <w:rPr>
                <w:rFonts w:hint="eastAsia"/>
              </w:rPr>
              <w:t>（coderunner）</w:t>
            </w:r>
          </w:p>
          <w:p w14:paraId="1DDB16C1" w14:textId="77777777" w:rsidR="00BC682E" w:rsidRDefault="00000000">
            <w:pPr>
              <w:pStyle w:val="ab"/>
              <w:wordWrap w:val="0"/>
              <w:ind w:firstLineChars="0" w:firstLine="0"/>
              <w:jc w:val="left"/>
            </w:pPr>
            <w:r>
              <w:rPr>
                <w:rFonts w:hint="eastAsia"/>
              </w:rPr>
              <w:t>这些库是相互依赖的，关闭coderunner后可以看到清晰的报错，一个一个添加依赖</w:t>
            </w:r>
          </w:p>
          <w:p w14:paraId="7904AD8C" w14:textId="77777777" w:rsidR="00BC682E" w:rsidRDefault="00000000">
            <w:pPr>
              <w:pStyle w:val="ab"/>
              <w:wordWrap w:val="0"/>
              <w:ind w:firstLineChars="0" w:firstLine="0"/>
              <w:jc w:val="left"/>
            </w:pPr>
            <w:r>
              <w:rPr>
                <w:noProof/>
              </w:rPr>
              <w:drawing>
                <wp:inline distT="0" distB="0" distL="114300" distR="114300" wp14:anchorId="35E9175D" wp14:editId="4A321078">
                  <wp:extent cx="5043170" cy="885825"/>
                  <wp:effectExtent l="0" t="0" r="11430" b="317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043170" cy="885825"/>
                          </a:xfrm>
                          <a:prstGeom prst="rect">
                            <a:avLst/>
                          </a:prstGeom>
                          <a:noFill/>
                          <a:ln>
                            <a:noFill/>
                          </a:ln>
                        </pic:spPr>
                      </pic:pic>
                    </a:graphicData>
                  </a:graphic>
                </wp:inline>
              </w:drawing>
            </w:r>
          </w:p>
          <w:p w14:paraId="4382BFFB" w14:textId="77777777" w:rsidR="00BC682E" w:rsidRDefault="00000000">
            <w:pPr>
              <w:pStyle w:val="ab"/>
              <w:wordWrap w:val="0"/>
              <w:ind w:firstLineChars="0" w:firstLine="0"/>
              <w:jc w:val="left"/>
            </w:pPr>
            <w:r>
              <w:rPr>
                <w:rFonts w:hint="eastAsia"/>
              </w:rPr>
              <w:t>这是新的问题，提示平台不支持aligned_malloc和aligned_free</w:t>
            </w:r>
          </w:p>
          <w:p w14:paraId="0A0BDE39" w14:textId="77777777" w:rsidR="00BC682E" w:rsidRDefault="00000000">
            <w:pPr>
              <w:pStyle w:val="ab"/>
              <w:wordWrap w:val="0"/>
              <w:ind w:firstLineChars="0" w:firstLine="0"/>
              <w:jc w:val="left"/>
            </w:pPr>
            <w:r>
              <w:rPr>
                <w:rFonts w:hint="eastAsia"/>
              </w:rPr>
              <w:t>之前mingw下载成win32版本的了，更换mingw版本后pcl的头文件总是报错，放弃</w:t>
            </w:r>
          </w:p>
          <w:p w14:paraId="0458E29D" w14:textId="77777777" w:rsidR="00BC682E" w:rsidRDefault="00000000">
            <w:pPr>
              <w:pStyle w:val="ab"/>
              <w:wordWrap w:val="0"/>
              <w:ind w:firstLineChars="0" w:firstLine="0"/>
              <w:jc w:val="left"/>
            </w:pPr>
            <w:r>
              <w:rPr>
                <w:noProof/>
              </w:rPr>
              <w:lastRenderedPageBreak/>
              <w:drawing>
                <wp:inline distT="0" distB="0" distL="114300" distR="114300" wp14:anchorId="7DAEA295" wp14:editId="2FA029E9">
                  <wp:extent cx="5036185" cy="1615440"/>
                  <wp:effectExtent l="0" t="0" r="571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036185" cy="1615440"/>
                          </a:xfrm>
                          <a:prstGeom prst="rect">
                            <a:avLst/>
                          </a:prstGeom>
                          <a:noFill/>
                          <a:ln>
                            <a:noFill/>
                          </a:ln>
                        </pic:spPr>
                      </pic:pic>
                    </a:graphicData>
                  </a:graphic>
                </wp:inline>
              </w:drawing>
            </w:r>
          </w:p>
        </w:tc>
      </w:tr>
    </w:tbl>
    <w:p w14:paraId="7E60B912" w14:textId="77777777" w:rsidR="00BC682E" w:rsidRDefault="00000000">
      <w:pPr>
        <w:pStyle w:val="ab"/>
        <w:numPr>
          <w:ilvl w:val="0"/>
          <w:numId w:val="6"/>
        </w:numPr>
        <w:wordWrap w:val="0"/>
        <w:ind w:firstLineChars="0"/>
        <w:jc w:val="left"/>
      </w:pPr>
      <w:r>
        <w:rPr>
          <w:rFonts w:hint="eastAsia"/>
        </w:rPr>
        <w:lastRenderedPageBreak/>
        <w:t xml:space="preserve">关于virtualBox虚拟机启动异常和无法保存设置 </w:t>
      </w:r>
      <w:r>
        <w:t xml:space="preserve">   </w:t>
      </w:r>
      <w:r>
        <w:rPr>
          <w:rFonts w:hint="eastAsia"/>
        </w:rPr>
        <w:t>—————</w:t>
      </w:r>
      <w:r>
        <w:t xml:space="preserve">    </w:t>
      </w:r>
      <w:r>
        <w:rPr>
          <w:rFonts w:hint="eastAsia"/>
        </w:rPr>
        <w:t>使用管理员权限启动</w:t>
      </w:r>
    </w:p>
    <w:p w14:paraId="5FA8D442" w14:textId="77777777" w:rsidR="00BC682E" w:rsidRDefault="00BC682E">
      <w:pPr>
        <w:pStyle w:val="ab"/>
        <w:wordWrap w:val="0"/>
        <w:ind w:left="420" w:firstLineChars="0" w:firstLine="0"/>
        <w:jc w:val="left"/>
      </w:pPr>
    </w:p>
    <w:p w14:paraId="6AE3D765" w14:textId="77777777" w:rsidR="00BC682E" w:rsidRDefault="00000000">
      <w:pPr>
        <w:pStyle w:val="3"/>
      </w:pPr>
      <w:bookmarkStart w:id="17" w:name="_Toc149742100"/>
      <w:r>
        <w:t xml:space="preserve">1.2 </w:t>
      </w:r>
      <w:r>
        <w:rPr>
          <w:rFonts w:hint="eastAsia"/>
        </w:rPr>
        <w:t>Ubuntu</w:t>
      </w:r>
      <w:r>
        <w:t>+</w:t>
      </w:r>
      <w:r>
        <w:rPr>
          <w:rFonts w:hint="eastAsia"/>
        </w:rPr>
        <w:t>PCL安装问题</w:t>
      </w:r>
      <w:bookmarkEnd w:id="17"/>
    </w:p>
    <w:tbl>
      <w:tblPr>
        <w:tblStyle w:val="a7"/>
        <w:tblW w:w="0" w:type="auto"/>
        <w:tblInd w:w="420" w:type="dxa"/>
        <w:tblLook w:val="04A0" w:firstRow="1" w:lastRow="0" w:firstColumn="1" w:lastColumn="0" w:noHBand="0" w:noVBand="1"/>
      </w:tblPr>
      <w:tblGrid>
        <w:gridCol w:w="8102"/>
      </w:tblGrid>
      <w:tr w:rsidR="00BC682E" w14:paraId="5BBAC699" w14:textId="77777777">
        <w:tc>
          <w:tcPr>
            <w:tcW w:w="8522" w:type="dxa"/>
          </w:tcPr>
          <w:p w14:paraId="41CB1B5A"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update</w:t>
            </w:r>
          </w:p>
          <w:p w14:paraId="27E527A2"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git build-essential linux-libc-dev</w:t>
            </w:r>
          </w:p>
          <w:p w14:paraId="1D2E46D3"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cmake cmake-gui</w:t>
            </w:r>
          </w:p>
          <w:p w14:paraId="135FBF62"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libusb-1.0-0-dev libusb-dev libudev-dev</w:t>
            </w:r>
          </w:p>
          <w:p w14:paraId="5B3DC4F4"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mpi-default-dev openmpi-bin openmpi-common</w:t>
            </w:r>
          </w:p>
          <w:p w14:paraId="6BB9A0E0"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 xml:space="preserve">sudo apt-get install libflann1.9 libflann-dev </w:t>
            </w:r>
          </w:p>
          <w:p w14:paraId="4B5DA237"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libeigen3-dev</w:t>
            </w:r>
          </w:p>
          <w:p w14:paraId="62250719"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libboost-all-dev</w:t>
            </w:r>
          </w:p>
          <w:p w14:paraId="418E323C"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libqhull* libgtest-dev</w:t>
            </w:r>
          </w:p>
          <w:p w14:paraId="0729EDB5"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freeglut3-dev pkg-config</w:t>
            </w:r>
          </w:p>
          <w:p w14:paraId="6E90FE49"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libxmu-dev libxi-dev</w:t>
            </w:r>
          </w:p>
          <w:p w14:paraId="4B7825F0"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mono-complete</w:t>
            </w:r>
          </w:p>
          <w:p w14:paraId="5B5445EC"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libopenni-dev</w:t>
            </w:r>
          </w:p>
          <w:p w14:paraId="4B0B517D" w14:textId="77777777" w:rsidR="00BC682E" w:rsidRDefault="00000000">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宋体" w:eastAsia="宋体" w:hAnsi="宋体" w:cs="宋体"/>
                <w:color w:val="DDDAD5"/>
                <w:kern w:val="0"/>
                <w:sz w:val="22"/>
              </w:rPr>
            </w:pPr>
            <w:r>
              <w:rPr>
                <w:rFonts w:ascii="Consolas" w:eastAsia="宋体" w:hAnsi="Consolas" w:cs="宋体"/>
                <w:color w:val="DDDAD5"/>
                <w:kern w:val="0"/>
                <w:sz w:val="24"/>
                <w:szCs w:val="24"/>
              </w:rPr>
              <w:t>sudo apt-get install libopenni2-dev</w:t>
            </w:r>
          </w:p>
          <w:p w14:paraId="0C4211B0" w14:textId="77777777" w:rsidR="00BC682E" w:rsidRDefault="00000000">
            <w:pPr>
              <w:pStyle w:val="ab"/>
              <w:wordWrap w:val="0"/>
              <w:ind w:left="420" w:firstLineChars="0" w:firstLine="0"/>
              <w:jc w:val="left"/>
            </w:pPr>
            <w:r>
              <w:rPr>
                <w:rFonts w:hint="eastAsia"/>
              </w:rPr>
              <w:t>批量安装了这些依赖，不知道有用没</w:t>
            </w:r>
          </w:p>
          <w:p w14:paraId="5DAD4847" w14:textId="77777777" w:rsidR="00BC682E" w:rsidRDefault="00000000">
            <w:pPr>
              <w:pStyle w:val="ab"/>
              <w:wordWrap w:val="0"/>
              <w:ind w:left="420" w:firstLineChars="0" w:firstLine="0"/>
              <w:jc w:val="left"/>
            </w:pPr>
            <w:r>
              <w:t>Vim xx.sh  -&gt;   sh xx.sh</w:t>
            </w:r>
            <w:r>
              <w:rPr>
                <w:rFonts w:hint="eastAsia"/>
              </w:rPr>
              <w:t>（就可以批量执行命令）</w:t>
            </w:r>
          </w:p>
        </w:tc>
      </w:tr>
      <w:tr w:rsidR="00BC682E" w14:paraId="360BE051" w14:textId="77777777">
        <w:tc>
          <w:tcPr>
            <w:tcW w:w="8522" w:type="dxa"/>
          </w:tcPr>
          <w:p w14:paraId="2761D09F" w14:textId="77777777" w:rsidR="00BC682E" w:rsidRDefault="00000000">
            <w:pPr>
              <w:wordWrap w:val="0"/>
              <w:ind w:firstLine="420"/>
              <w:jc w:val="left"/>
              <w:rPr>
                <w:rFonts w:ascii="Source Code Pro" w:hAnsi="Source Code Pro"/>
                <w:color w:val="B9B3AA"/>
                <w:szCs w:val="21"/>
                <w:shd w:val="clear" w:color="auto" w:fill="20232A"/>
              </w:rPr>
            </w:pPr>
            <w:r>
              <w:rPr>
                <w:rFonts w:ascii="Source Code Pro" w:hAnsi="Source Code Pro"/>
                <w:color w:val="B9B3AA"/>
                <w:szCs w:val="21"/>
                <w:shd w:val="clear" w:color="auto" w:fill="20232A"/>
              </w:rPr>
              <w:t>sudo apt install libpcl-dev</w:t>
            </w:r>
          </w:p>
          <w:p w14:paraId="6E8D32F5" w14:textId="77777777" w:rsidR="00BC682E" w:rsidRDefault="00000000">
            <w:pPr>
              <w:wordWrap w:val="0"/>
              <w:ind w:firstLine="420"/>
              <w:jc w:val="left"/>
            </w:pPr>
            <w:r>
              <w:rPr>
                <w:rFonts w:hint="eastAsia"/>
              </w:rPr>
              <w:t>看了另一个教程，一个命令就可以了，后续具体操作看下面链接</w:t>
            </w:r>
          </w:p>
          <w:p w14:paraId="39E8E0FB" w14:textId="77777777" w:rsidR="00BC682E" w:rsidRDefault="00000000">
            <w:pPr>
              <w:wordWrap w:val="0"/>
              <w:ind w:firstLine="420"/>
              <w:jc w:val="left"/>
              <w:rPr>
                <w:rFonts w:ascii="Consolas" w:eastAsia="宋体" w:hAnsi="Consolas" w:cs="宋体"/>
                <w:color w:val="DDDAD5"/>
                <w:kern w:val="0"/>
                <w:sz w:val="24"/>
                <w:szCs w:val="24"/>
              </w:rPr>
            </w:pPr>
            <w:hyperlink r:id="rId28" w:history="1">
              <w:r>
                <w:rPr>
                  <w:rStyle w:val="a9"/>
                </w:rPr>
                <w:t>(145条消息) Ubuntu20.04 Ubuntu18.04安装pcl点云库_长沙有肥鱼的博客-CSDN</w:t>
              </w:r>
              <w:r>
                <w:rPr>
                  <w:rStyle w:val="a9"/>
                </w:rPr>
                <w:lastRenderedPageBreak/>
                <w:t>博客</w:t>
              </w:r>
            </w:hyperlink>
          </w:p>
        </w:tc>
      </w:tr>
    </w:tbl>
    <w:p w14:paraId="00A942D2" w14:textId="77777777" w:rsidR="00BC682E" w:rsidRDefault="00000000">
      <w:pPr>
        <w:pStyle w:val="ab"/>
        <w:wordWrap w:val="0"/>
        <w:ind w:left="420" w:firstLineChars="0" w:firstLine="0"/>
        <w:jc w:val="left"/>
      </w:pPr>
      <w:r>
        <w:rPr>
          <w:rFonts w:hint="eastAsia"/>
        </w:rPr>
        <w:lastRenderedPageBreak/>
        <w:t>Ubuntu可在终端运行PCL，windows未成功</w:t>
      </w:r>
    </w:p>
    <w:p w14:paraId="78751906" w14:textId="77777777" w:rsidR="00BC682E" w:rsidRDefault="00000000">
      <w:pPr>
        <w:pStyle w:val="1"/>
        <w:wordWrap w:val="0"/>
      </w:pPr>
      <w:bookmarkStart w:id="18" w:name="_Toc149742101"/>
      <w:r>
        <w:rPr>
          <w:rFonts w:hint="eastAsia"/>
        </w:rPr>
        <w:t>7</w:t>
      </w:r>
      <w:r>
        <w:t>.14</w:t>
      </w:r>
      <w:bookmarkEnd w:id="18"/>
    </w:p>
    <w:p w14:paraId="3F4DF7DD" w14:textId="77777777" w:rsidR="00BC682E" w:rsidRDefault="00000000">
      <w:pPr>
        <w:pStyle w:val="2"/>
        <w:wordWrap w:val="0"/>
      </w:pPr>
      <w:bookmarkStart w:id="19" w:name="_Toc149742102"/>
      <w:r>
        <w:rPr>
          <w:rFonts w:hint="eastAsia"/>
        </w:rPr>
        <w:t>1</w:t>
      </w:r>
      <w:r>
        <w:t xml:space="preserve">. </w:t>
      </w:r>
      <w:r>
        <w:rPr>
          <w:rFonts w:hint="eastAsia"/>
        </w:rPr>
        <w:t>环境配置</w:t>
      </w:r>
      <w:bookmarkEnd w:id="19"/>
    </w:p>
    <w:p w14:paraId="2D2AA1E4" w14:textId="77777777" w:rsidR="00BC682E" w:rsidRDefault="00000000">
      <w:pPr>
        <w:pStyle w:val="3"/>
        <w:wordWrap w:val="0"/>
      </w:pPr>
      <w:bookmarkStart w:id="20" w:name="_Toc149742103"/>
      <w:r>
        <w:rPr>
          <w:rFonts w:hint="eastAsia"/>
        </w:rPr>
        <w:t>1</w:t>
      </w:r>
      <w:r>
        <w:t>.1</w:t>
      </w:r>
      <w:r>
        <w:rPr>
          <w:rFonts w:hint="eastAsia"/>
        </w:rPr>
        <w:t xml:space="preserve">惨败案例 </w:t>
      </w:r>
      <w:r>
        <w:t xml:space="preserve">– </w:t>
      </w:r>
      <w:r>
        <w:rPr>
          <w:rFonts w:hint="eastAsia"/>
        </w:rPr>
        <w:t>windows</w:t>
      </w:r>
      <w:r>
        <w:t>+</w:t>
      </w:r>
      <w:r>
        <w:rPr>
          <w:rFonts w:hint="eastAsia"/>
        </w:rPr>
        <w:t>vscode</w:t>
      </w:r>
      <w:r>
        <w:t>+</w:t>
      </w:r>
      <w:r>
        <w:rPr>
          <w:rFonts w:hint="eastAsia"/>
        </w:rPr>
        <w:t>PCL</w:t>
      </w:r>
      <w:bookmarkEnd w:id="20"/>
    </w:p>
    <w:p w14:paraId="5791820A" w14:textId="77777777" w:rsidR="00BC682E" w:rsidRDefault="00000000">
      <w:pPr>
        <w:wordWrap w:val="0"/>
        <w:ind w:firstLine="420"/>
        <w:jc w:val="left"/>
      </w:pPr>
      <w:r>
        <w:rPr>
          <w:rFonts w:hint="eastAsia"/>
        </w:rPr>
        <w:t>*针对windows环境使用vscode开发pcl的环境配置问题，应该从cmake的配置和编译器在编译过程中寻找头文件路径下手</w:t>
      </w:r>
    </w:p>
    <w:p w14:paraId="0436AE26" w14:textId="77777777" w:rsidR="00BC682E" w:rsidRDefault="00000000">
      <w:pPr>
        <w:wordWrap w:val="0"/>
        <w:ind w:firstLine="420"/>
        <w:jc w:val="left"/>
      </w:pPr>
      <w:r>
        <w:t>*</w:t>
      </w:r>
      <w:r>
        <w:rPr>
          <w:rFonts w:hint="eastAsia"/>
        </w:rPr>
        <w:t>先尝试使用cmake</w:t>
      </w:r>
      <w:r>
        <w:t>-</w:t>
      </w:r>
      <w:r>
        <w:rPr>
          <w:rFonts w:hint="eastAsia"/>
        </w:rPr>
        <w:t>gui编译，看是否能通过</w:t>
      </w:r>
    </w:p>
    <w:p w14:paraId="40C3AC97" w14:textId="77777777" w:rsidR="00BC682E" w:rsidRDefault="00000000">
      <w:pPr>
        <w:wordWrap w:val="0"/>
        <w:ind w:firstLine="420"/>
        <w:jc w:val="left"/>
      </w:pPr>
      <w:r>
        <w:rPr>
          <w:rFonts w:hint="eastAsia"/>
        </w:rPr>
        <w:t>（windows + vscode + pcl）太麻烦，windows使用vs， ubuntu使用vscode</w:t>
      </w:r>
    </w:p>
    <w:p w14:paraId="2DC0ECF5" w14:textId="77777777" w:rsidR="00BC682E" w:rsidRDefault="00000000">
      <w:pPr>
        <w:pStyle w:val="3"/>
        <w:wordWrap w:val="0"/>
      </w:pPr>
      <w:bookmarkStart w:id="21" w:name="_Toc149742104"/>
      <w:r>
        <w:t>1.2 U</w:t>
      </w:r>
      <w:r>
        <w:rPr>
          <w:rFonts w:hint="eastAsia"/>
        </w:rPr>
        <w:t>buntu安装/远程图形化界面</w:t>
      </w:r>
      <w:bookmarkEnd w:id="21"/>
    </w:p>
    <w:p w14:paraId="5D4F2D26" w14:textId="77777777" w:rsidR="00BC682E" w:rsidRDefault="00BC682E">
      <w:pPr>
        <w:wordWrap w:val="0"/>
        <w:ind w:firstLine="420"/>
        <w:jc w:val="left"/>
      </w:pPr>
    </w:p>
    <w:tbl>
      <w:tblPr>
        <w:tblStyle w:val="a7"/>
        <w:tblW w:w="0" w:type="auto"/>
        <w:tblLook w:val="04A0" w:firstRow="1" w:lastRow="0" w:firstColumn="1" w:lastColumn="0" w:noHBand="0" w:noVBand="1"/>
      </w:tblPr>
      <w:tblGrid>
        <w:gridCol w:w="8522"/>
      </w:tblGrid>
      <w:tr w:rsidR="00BC682E" w14:paraId="4DA96001" w14:textId="77777777">
        <w:tc>
          <w:tcPr>
            <w:tcW w:w="8522" w:type="dxa"/>
          </w:tcPr>
          <w:p w14:paraId="4183E2D8" w14:textId="77777777" w:rsidR="00BC682E" w:rsidRDefault="00000000">
            <w:pPr>
              <w:wordWrap w:val="0"/>
              <w:ind w:firstLine="420"/>
              <w:jc w:val="left"/>
            </w:pPr>
            <w:r>
              <w:rPr>
                <w:rFonts w:hint="eastAsia"/>
              </w:rPr>
              <w:t>Ubuntu安装图形化界面及远程连接（VNC登录）</w:t>
            </w:r>
          </w:p>
          <w:p w14:paraId="7BA262B7" w14:textId="77777777" w:rsidR="00BC682E" w:rsidRDefault="00000000">
            <w:pPr>
              <w:wordWrap w:val="0"/>
              <w:ind w:firstLine="420"/>
              <w:jc w:val="left"/>
            </w:pPr>
            <w:r>
              <w:rPr>
                <w:rFonts w:hint="eastAsia"/>
              </w:rPr>
              <w:t># 进入root</w:t>
            </w:r>
          </w:p>
          <w:p w14:paraId="1FB1F60D" w14:textId="77777777" w:rsidR="00BC682E" w:rsidRDefault="00000000">
            <w:pPr>
              <w:wordWrap w:val="0"/>
              <w:ind w:firstLine="420"/>
              <w:jc w:val="left"/>
            </w:pPr>
            <w:r>
              <w:rPr>
                <w:rFonts w:hint="eastAsia"/>
              </w:rPr>
              <w:t>sudo -s</w:t>
            </w:r>
          </w:p>
          <w:p w14:paraId="09391609" w14:textId="77777777" w:rsidR="00BC682E" w:rsidRDefault="00000000">
            <w:pPr>
              <w:wordWrap w:val="0"/>
              <w:ind w:firstLine="420"/>
              <w:jc w:val="left"/>
            </w:pPr>
            <w:r>
              <w:rPr>
                <w:rFonts w:hint="eastAsia"/>
              </w:rPr>
              <w:t># update一下</w:t>
            </w:r>
          </w:p>
          <w:p w14:paraId="6E0F0B6B" w14:textId="77777777" w:rsidR="00BC682E" w:rsidRDefault="00000000">
            <w:pPr>
              <w:wordWrap w:val="0"/>
              <w:ind w:firstLine="420"/>
              <w:jc w:val="left"/>
            </w:pPr>
            <w:r>
              <w:rPr>
                <w:rFonts w:hint="eastAsia"/>
              </w:rPr>
              <w:t>apt-get update</w:t>
            </w:r>
          </w:p>
          <w:p w14:paraId="5235F1E5" w14:textId="77777777" w:rsidR="00BC682E" w:rsidRDefault="00000000">
            <w:pPr>
              <w:wordWrap w:val="0"/>
              <w:ind w:firstLine="420"/>
              <w:jc w:val="left"/>
            </w:pPr>
            <w:r>
              <w:rPr>
                <w:rFonts w:hint="eastAsia"/>
              </w:rPr>
              <w:t># 安装x-winodws</w:t>
            </w:r>
          </w:p>
          <w:p w14:paraId="7A8DB8ED" w14:textId="77777777" w:rsidR="00BC682E" w:rsidRDefault="00000000">
            <w:pPr>
              <w:wordWrap w:val="0"/>
              <w:ind w:firstLine="420"/>
              <w:jc w:val="left"/>
            </w:pPr>
            <w:r>
              <w:rPr>
                <w:rFonts w:hint="eastAsia"/>
              </w:rPr>
              <w:t>sudo apt-get install x-window-system-core</w:t>
            </w:r>
          </w:p>
          <w:p w14:paraId="29FC5B07" w14:textId="77777777" w:rsidR="00BC682E" w:rsidRDefault="00000000">
            <w:pPr>
              <w:wordWrap w:val="0"/>
              <w:ind w:firstLine="420"/>
              <w:jc w:val="left"/>
            </w:pPr>
            <w:r>
              <w:rPr>
                <w:rFonts w:hint="eastAsia"/>
              </w:rPr>
              <w:t># 安装登陆管理器</w:t>
            </w:r>
          </w:p>
          <w:p w14:paraId="513CE9FE" w14:textId="77777777" w:rsidR="00BC682E" w:rsidRDefault="00000000">
            <w:pPr>
              <w:wordWrap w:val="0"/>
              <w:ind w:firstLine="420"/>
              <w:jc w:val="left"/>
            </w:pPr>
            <w:r>
              <w:rPr>
                <w:rFonts w:hint="eastAsia"/>
              </w:rPr>
              <w:t>sudo apt-get install gdm3</w:t>
            </w:r>
          </w:p>
          <w:p w14:paraId="28E995EF" w14:textId="77777777" w:rsidR="00BC682E" w:rsidRDefault="00000000">
            <w:pPr>
              <w:wordWrap w:val="0"/>
              <w:ind w:firstLine="420"/>
              <w:jc w:val="left"/>
            </w:pPr>
            <w:r>
              <w:rPr>
                <w:rFonts w:hint="eastAsia"/>
              </w:rPr>
              <w:t># 安装ubuntu桌面</w:t>
            </w:r>
          </w:p>
          <w:p w14:paraId="2429B171" w14:textId="77777777" w:rsidR="00BC682E" w:rsidRDefault="00000000">
            <w:pPr>
              <w:wordWrap w:val="0"/>
              <w:ind w:firstLine="420"/>
              <w:jc w:val="left"/>
            </w:pPr>
            <w:r>
              <w:rPr>
                <w:rFonts w:hint="eastAsia"/>
              </w:rPr>
              <w:t>sudo apt-get install ubuntu-desktop</w:t>
            </w:r>
          </w:p>
          <w:p w14:paraId="6E88F7B1" w14:textId="77777777" w:rsidR="00BC682E" w:rsidRDefault="00000000">
            <w:pPr>
              <w:wordWrap w:val="0"/>
              <w:ind w:firstLine="420"/>
              <w:jc w:val="left"/>
            </w:pPr>
            <w:r>
              <w:rPr>
                <w:rFonts w:hint="eastAsia"/>
              </w:rPr>
              <w:t># 安装gnome套件</w:t>
            </w:r>
          </w:p>
          <w:p w14:paraId="1793319F" w14:textId="77777777" w:rsidR="00BC682E" w:rsidRDefault="00000000">
            <w:pPr>
              <w:wordWrap w:val="0"/>
              <w:ind w:firstLine="420"/>
              <w:jc w:val="left"/>
            </w:pPr>
            <w:r>
              <w:rPr>
                <w:rFonts w:hint="eastAsia"/>
              </w:rPr>
              <w:t>sudo apt-get install gnome-panel gnome-settings-daemon metacity nautilus gnome-termi</w:t>
            </w:r>
          </w:p>
          <w:p w14:paraId="04E35F08" w14:textId="77777777" w:rsidR="00BC682E" w:rsidRDefault="00000000">
            <w:pPr>
              <w:wordWrap w:val="0"/>
              <w:ind w:firstLine="420"/>
              <w:jc w:val="left"/>
            </w:pPr>
            <w:r>
              <w:rPr>
                <w:rFonts w:hint="eastAsia"/>
              </w:rPr>
              <w:t xml:space="preserve">4.然后输入 </w:t>
            </w:r>
          </w:p>
          <w:p w14:paraId="21C16736" w14:textId="77777777" w:rsidR="00BC682E" w:rsidRDefault="00000000">
            <w:pPr>
              <w:wordWrap w:val="0"/>
              <w:ind w:firstLine="420"/>
              <w:jc w:val="left"/>
            </w:pPr>
            <w:r>
              <w:rPr>
                <w:rFonts w:hint="eastAsia"/>
              </w:rPr>
              <w:t>reboot重启</w:t>
            </w:r>
          </w:p>
          <w:p w14:paraId="13A14A07" w14:textId="77777777" w:rsidR="00BC682E" w:rsidRDefault="00000000">
            <w:pPr>
              <w:wordWrap w:val="0"/>
              <w:ind w:firstLine="420"/>
              <w:jc w:val="left"/>
            </w:pPr>
            <w:r>
              <w:rPr>
                <w:rFonts w:hint="eastAsia"/>
              </w:rPr>
              <w:t>————————————————</w:t>
            </w:r>
          </w:p>
          <w:p w14:paraId="2DA1A5FE" w14:textId="77777777" w:rsidR="00BC682E" w:rsidRDefault="00000000">
            <w:pPr>
              <w:wordWrap w:val="0"/>
              <w:ind w:firstLine="420"/>
              <w:jc w:val="left"/>
            </w:pPr>
            <w:r>
              <w:rPr>
                <w:rFonts w:hint="eastAsia"/>
              </w:rPr>
              <w:t>原文链接：https://blog.csdn.net/wuyihao123/article/details/127479795）</w:t>
            </w:r>
          </w:p>
          <w:p w14:paraId="2D69C4A3" w14:textId="77777777" w:rsidR="00BC682E" w:rsidRDefault="00BC682E">
            <w:pPr>
              <w:wordWrap w:val="0"/>
              <w:ind w:firstLine="420"/>
              <w:jc w:val="left"/>
            </w:pPr>
          </w:p>
        </w:tc>
      </w:tr>
      <w:tr w:rsidR="00BC682E" w14:paraId="5D26319D" w14:textId="77777777">
        <w:tc>
          <w:tcPr>
            <w:tcW w:w="8522" w:type="dxa"/>
          </w:tcPr>
          <w:p w14:paraId="75D4E871" w14:textId="77777777" w:rsidR="00BC682E" w:rsidRDefault="00000000">
            <w:pPr>
              <w:wordWrap w:val="0"/>
              <w:ind w:firstLine="420"/>
              <w:jc w:val="left"/>
            </w:pPr>
            <w:r>
              <w:lastRenderedPageBreak/>
              <w:t># vi</w:t>
            </w:r>
            <w:r>
              <w:rPr>
                <w:rFonts w:hint="eastAsia"/>
              </w:rPr>
              <w:t>m</w:t>
            </w:r>
            <w:r>
              <w:t xml:space="preserve"> ~/.vnc/xstartup</w:t>
            </w:r>
          </w:p>
          <w:p w14:paraId="03E62E57" w14:textId="77777777" w:rsidR="00BC682E" w:rsidRDefault="00000000">
            <w:pPr>
              <w:wordWrap w:val="0"/>
              <w:ind w:firstLine="420"/>
              <w:jc w:val="left"/>
              <w:rPr>
                <w:color w:val="0000FF"/>
              </w:rPr>
            </w:pPr>
            <w:r>
              <w:rPr>
                <w:rFonts w:hint="eastAsia"/>
                <w:color w:val="0000FF"/>
              </w:rPr>
              <w:t>这个配置可以出来文件夹，但是只能出来文件夹</w:t>
            </w:r>
          </w:p>
          <w:p w14:paraId="308C79AD" w14:textId="77777777" w:rsidR="00BC682E" w:rsidRDefault="00000000">
            <w:pPr>
              <w:wordWrap w:val="0"/>
              <w:ind w:firstLine="420"/>
              <w:jc w:val="left"/>
            </w:pPr>
            <w:r>
              <w:t>export XKL_XMODMAP_DISABLE=1</w:t>
            </w:r>
          </w:p>
          <w:p w14:paraId="1824B2EC" w14:textId="77777777" w:rsidR="00BC682E" w:rsidRDefault="00000000">
            <w:pPr>
              <w:wordWrap w:val="0"/>
              <w:ind w:firstLine="420"/>
              <w:jc w:val="left"/>
            </w:pPr>
            <w:r>
              <w:t>unset SESSION_MANAGER</w:t>
            </w:r>
          </w:p>
          <w:p w14:paraId="52F0CFBD" w14:textId="77777777" w:rsidR="00BC682E" w:rsidRDefault="00000000">
            <w:pPr>
              <w:wordWrap w:val="0"/>
              <w:ind w:firstLine="420"/>
              <w:jc w:val="left"/>
            </w:pPr>
            <w:r>
              <w:t>unset DBUS_SESSION_BUS_ADDRESS</w:t>
            </w:r>
          </w:p>
          <w:p w14:paraId="7B5E74DA" w14:textId="77777777" w:rsidR="00BC682E" w:rsidRDefault="00000000">
            <w:pPr>
              <w:wordWrap w:val="0"/>
              <w:ind w:firstLine="420"/>
              <w:jc w:val="left"/>
            </w:pPr>
            <w:r>
              <w:t>#!/bin/sh</w:t>
            </w:r>
          </w:p>
          <w:p w14:paraId="71B5BE50" w14:textId="77777777" w:rsidR="00BC682E" w:rsidRDefault="00000000">
            <w:pPr>
              <w:wordWrap w:val="0"/>
              <w:ind w:firstLine="420"/>
              <w:jc w:val="left"/>
            </w:pPr>
            <w:r>
              <w:t># Uncomment the following two lines for normal desktop:</w:t>
            </w:r>
          </w:p>
          <w:p w14:paraId="6452EB49" w14:textId="77777777" w:rsidR="00BC682E" w:rsidRDefault="00000000">
            <w:pPr>
              <w:wordWrap w:val="0"/>
              <w:ind w:firstLine="420"/>
              <w:jc w:val="left"/>
            </w:pPr>
            <w:r>
              <w:t># unset SESSION_MANAGER</w:t>
            </w:r>
          </w:p>
          <w:p w14:paraId="5C1942D5" w14:textId="77777777" w:rsidR="00BC682E" w:rsidRDefault="00000000">
            <w:pPr>
              <w:wordWrap w:val="0"/>
              <w:ind w:firstLine="420"/>
              <w:jc w:val="left"/>
            </w:pPr>
            <w:r>
              <w:t># exec /etc/X11/xinit/xinitrc</w:t>
            </w:r>
          </w:p>
          <w:p w14:paraId="5025D41F" w14:textId="77777777" w:rsidR="00BC682E" w:rsidRDefault="00000000">
            <w:pPr>
              <w:wordWrap w:val="0"/>
              <w:ind w:firstLine="420"/>
              <w:jc w:val="left"/>
            </w:pPr>
            <w:r>
              <w:t>[ -x /etc/vnc/xstartup ] &amp;&amp; exec /etc/vnc/xstartup</w:t>
            </w:r>
          </w:p>
          <w:p w14:paraId="564794EF" w14:textId="77777777" w:rsidR="00BC682E" w:rsidRDefault="00000000">
            <w:pPr>
              <w:wordWrap w:val="0"/>
              <w:ind w:firstLine="420"/>
              <w:jc w:val="left"/>
            </w:pPr>
            <w:r>
              <w:t>[ -r $HOME/.Xresources ] &amp;&amp; xrdb $HOME/.Xresources</w:t>
            </w:r>
          </w:p>
          <w:p w14:paraId="13296F57" w14:textId="77777777" w:rsidR="00BC682E" w:rsidRDefault="00000000">
            <w:pPr>
              <w:wordWrap w:val="0"/>
              <w:ind w:firstLine="420"/>
              <w:jc w:val="left"/>
            </w:pPr>
            <w:r>
              <w:t>xsetroot -solid grey</w:t>
            </w:r>
          </w:p>
          <w:p w14:paraId="37A12044" w14:textId="77777777" w:rsidR="00BC682E" w:rsidRDefault="00000000">
            <w:pPr>
              <w:wordWrap w:val="0"/>
              <w:ind w:firstLine="420"/>
              <w:jc w:val="left"/>
            </w:pPr>
            <w:r>
              <w:t>vncconfig -iconic &amp;</w:t>
            </w:r>
          </w:p>
          <w:p w14:paraId="3B5FAB5E" w14:textId="77777777" w:rsidR="00BC682E" w:rsidRDefault="00000000">
            <w:pPr>
              <w:wordWrap w:val="0"/>
              <w:ind w:firstLine="420"/>
              <w:jc w:val="left"/>
            </w:pPr>
            <w:r>
              <w:t>x-terminal-emulator -geometry 80x24+10+10 -ls -title "$VNCDESKTOP Desktop" &amp;</w:t>
            </w:r>
          </w:p>
          <w:p w14:paraId="603E06BE" w14:textId="77777777" w:rsidR="00BC682E" w:rsidRDefault="00000000">
            <w:pPr>
              <w:wordWrap w:val="0"/>
              <w:ind w:firstLine="420"/>
              <w:jc w:val="left"/>
            </w:pPr>
            <w:r>
              <w:t>x-window-manager &amp;</w:t>
            </w:r>
          </w:p>
          <w:p w14:paraId="46959FCF" w14:textId="77777777" w:rsidR="00BC682E" w:rsidRDefault="00000000">
            <w:pPr>
              <w:wordWrap w:val="0"/>
              <w:ind w:firstLine="420"/>
              <w:jc w:val="left"/>
            </w:pPr>
            <w:r>
              <w:t>gnome-panel &amp;</w:t>
            </w:r>
          </w:p>
          <w:p w14:paraId="75209A8B" w14:textId="77777777" w:rsidR="00BC682E" w:rsidRDefault="00000000">
            <w:pPr>
              <w:wordWrap w:val="0"/>
              <w:ind w:firstLine="420"/>
              <w:jc w:val="left"/>
            </w:pPr>
            <w:r>
              <w:t>gnmoe-settings-daemon &amp;</w:t>
            </w:r>
          </w:p>
          <w:p w14:paraId="7ED5B83C" w14:textId="77777777" w:rsidR="00BC682E" w:rsidRDefault="00000000">
            <w:pPr>
              <w:wordWrap w:val="0"/>
              <w:ind w:firstLine="420"/>
              <w:jc w:val="left"/>
            </w:pPr>
            <w:r>
              <w:t>metacity &amp;</w:t>
            </w:r>
          </w:p>
          <w:p w14:paraId="6809CBCF" w14:textId="77777777" w:rsidR="00BC682E" w:rsidRDefault="00000000">
            <w:pPr>
              <w:wordWrap w:val="0"/>
              <w:ind w:firstLine="420"/>
              <w:jc w:val="left"/>
            </w:pPr>
            <w:r>
              <w:t>nautilus &amp;</w:t>
            </w:r>
          </w:p>
          <w:p w14:paraId="5ADCA155" w14:textId="77777777" w:rsidR="00BC682E" w:rsidRDefault="00000000">
            <w:pPr>
              <w:wordWrap w:val="0"/>
              <w:ind w:firstLine="420"/>
              <w:jc w:val="left"/>
            </w:pPr>
            <w:r>
              <w:t>gnome-terminal &amp;</w:t>
            </w:r>
          </w:p>
        </w:tc>
      </w:tr>
      <w:tr w:rsidR="00BC682E" w14:paraId="6885B295" w14:textId="77777777">
        <w:tc>
          <w:tcPr>
            <w:tcW w:w="8522" w:type="dxa"/>
          </w:tcPr>
          <w:p w14:paraId="1D4A37EB" w14:textId="77777777" w:rsidR="00BC682E" w:rsidRDefault="00000000">
            <w:pPr>
              <w:wordWrap w:val="0"/>
              <w:ind w:firstLine="420"/>
              <w:jc w:val="left"/>
            </w:pPr>
            <w:r>
              <w:rPr>
                <w:rFonts w:hint="eastAsia"/>
              </w:rPr>
              <w:t>VNC远程图形化界面好像真的只有文件夹而不是整个桌面，遂放弃。</w:t>
            </w:r>
          </w:p>
          <w:p w14:paraId="434FEAB8" w14:textId="77777777" w:rsidR="00BC682E" w:rsidRDefault="00000000">
            <w:pPr>
              <w:wordWrap w:val="0"/>
              <w:ind w:firstLine="420"/>
              <w:jc w:val="left"/>
            </w:pPr>
            <w:r>
              <w:rPr>
                <w:rFonts w:hint="eastAsia"/>
              </w:rPr>
              <w:t>解决方案，windows(</w:t>
            </w:r>
            <w:r>
              <w:t xml:space="preserve">mstsc) + ubuntu(xrdp) </w:t>
            </w:r>
            <w:r>
              <w:rPr>
                <w:rFonts w:hint="eastAsia"/>
              </w:rPr>
              <w:t>需要设置root用户和密码，刚开始连接很卡顿，应该在windows界面性能里面转换一下网络。</w:t>
            </w:r>
          </w:p>
          <w:p w14:paraId="6BEC5F18" w14:textId="77777777" w:rsidR="00BC682E" w:rsidRDefault="00000000">
            <w:pPr>
              <w:wordWrap w:val="0"/>
              <w:ind w:firstLine="420"/>
              <w:jc w:val="left"/>
            </w:pPr>
            <w:r>
              <w:rPr>
                <w:rFonts w:hint="eastAsia"/>
              </w:rPr>
              <w:t>此外，根据下面的文章对xrdp进行了优化。</w:t>
            </w:r>
          </w:p>
          <w:p w14:paraId="66091C25" w14:textId="77777777" w:rsidR="00BC682E" w:rsidRDefault="00000000">
            <w:pPr>
              <w:wordWrap w:val="0"/>
              <w:ind w:firstLine="420"/>
              <w:jc w:val="left"/>
              <w:rPr>
                <w:rStyle w:val="aa"/>
              </w:rPr>
            </w:pPr>
            <w:hyperlink r:id="rId29" w:history="1">
              <w:r>
                <w:rPr>
                  <w:rStyle w:val="a9"/>
                </w:rPr>
                <w:t>(146条消息) Xrdp 体验优化 减少/解决画面卡顿_xrdp卡顿_wuweijie@apache.org的博客-CSDN博客</w:t>
              </w:r>
            </w:hyperlink>
          </w:p>
          <w:p w14:paraId="06899E2C" w14:textId="77777777" w:rsidR="00BC682E" w:rsidRDefault="00000000">
            <w:pPr>
              <w:wordWrap w:val="0"/>
              <w:ind w:firstLine="420"/>
              <w:jc w:val="left"/>
            </w:pPr>
            <w:r>
              <w:t>刚开始查的是只能用root用户登录，后来莫名其妙的其他</w:t>
            </w:r>
            <w:r>
              <w:rPr>
                <w:rFonts w:hint="eastAsia"/>
              </w:rPr>
              <w:t>用户也可以登录了</w:t>
            </w:r>
          </w:p>
        </w:tc>
      </w:tr>
    </w:tbl>
    <w:p w14:paraId="6C20EB99" w14:textId="77777777" w:rsidR="00BC682E" w:rsidRDefault="00BC682E">
      <w:pPr>
        <w:wordWrap w:val="0"/>
        <w:ind w:firstLine="420"/>
        <w:jc w:val="left"/>
      </w:pPr>
    </w:p>
    <w:p w14:paraId="45FB34E2" w14:textId="77777777" w:rsidR="00BC682E" w:rsidRDefault="00BC682E">
      <w:pPr>
        <w:wordWrap w:val="0"/>
        <w:ind w:firstLine="420"/>
        <w:jc w:val="left"/>
      </w:pPr>
    </w:p>
    <w:p w14:paraId="512895F2" w14:textId="77777777" w:rsidR="00BC682E" w:rsidRDefault="00000000">
      <w:pPr>
        <w:pStyle w:val="2"/>
        <w:wordWrap w:val="0"/>
      </w:pPr>
      <w:bookmarkStart w:id="22" w:name="_Toc149742105"/>
      <w:r>
        <w:rPr>
          <w:rFonts w:hint="eastAsia"/>
        </w:rPr>
        <w:lastRenderedPageBreak/>
        <w:t>2</w:t>
      </w:r>
      <w:r>
        <w:t xml:space="preserve">. </w:t>
      </w:r>
      <w:r>
        <w:rPr>
          <w:rFonts w:hint="eastAsia"/>
        </w:rPr>
        <w:t xml:space="preserve">论文 </w:t>
      </w:r>
      <w:r>
        <w:t xml:space="preserve">- </w:t>
      </w:r>
      <w:r>
        <w:rPr>
          <w:rFonts w:hint="eastAsia"/>
        </w:rPr>
        <w:t>基于</w:t>
      </w:r>
      <w:r>
        <w:t>3D机器视觉的工业机器人跟踪涂胶系统</w:t>
      </w:r>
      <w:bookmarkEnd w:id="22"/>
    </w:p>
    <w:p w14:paraId="1D0D4892" w14:textId="77777777" w:rsidR="00BC682E" w:rsidRDefault="00000000">
      <w:pPr>
        <w:pStyle w:val="3"/>
        <w:wordWrap w:val="0"/>
      </w:pPr>
      <w:bookmarkStart w:id="23" w:name="_Toc149742106"/>
      <w:r>
        <w:rPr>
          <w:rStyle w:val="30"/>
          <w:rFonts w:hint="eastAsia"/>
        </w:rPr>
        <w:t>1</w:t>
      </w:r>
      <w:r>
        <w:rPr>
          <w:rStyle w:val="30"/>
        </w:rPr>
        <w:t>.1 *</w:t>
      </w:r>
      <w:r>
        <w:rPr>
          <w:rStyle w:val="30"/>
          <w:rFonts w:hint="eastAsia"/>
        </w:rPr>
        <w:t xml:space="preserve">了解 </w:t>
      </w:r>
      <w:r>
        <w:rPr>
          <w:rStyle w:val="30"/>
        </w:rPr>
        <w:t xml:space="preserve">– </w:t>
      </w:r>
      <w:r>
        <w:rPr>
          <w:rStyle w:val="30"/>
          <w:rFonts w:hint="eastAsia"/>
        </w:rPr>
        <w:t>绪论部分相关文献</w:t>
      </w:r>
      <w:r>
        <w:rPr>
          <w:rFonts w:hint="eastAsia"/>
        </w:rPr>
        <w:t>：</w:t>
      </w:r>
      <w:bookmarkEnd w:id="23"/>
    </w:p>
    <w:p w14:paraId="21A5D2D8" w14:textId="77777777" w:rsidR="00BC682E" w:rsidRDefault="00000000">
      <w:pPr>
        <w:ind w:firstLine="420"/>
      </w:pPr>
      <w:r>
        <w:rPr>
          <w:rFonts w:hint="eastAsia"/>
        </w:rPr>
        <w:t>1</w:t>
      </w:r>
      <w:r>
        <w:t>.</w:t>
      </w:r>
      <w:r>
        <w:rPr>
          <w:rFonts w:hint="eastAsia"/>
        </w:rPr>
        <w:t>本文依托于</w:t>
      </w:r>
      <w:r>
        <w:t xml:space="preserve">AI </w:t>
      </w:r>
      <w:r>
        <w:rPr>
          <w:rFonts w:hint="eastAsia"/>
        </w:rPr>
        <w:t>工业视觉公司“北京阿丘科技有限公司”的生产研发项目</w:t>
      </w:r>
    </w:p>
    <w:p w14:paraId="71967F15" w14:textId="77777777" w:rsidR="00BC682E" w:rsidRDefault="00000000">
      <w:pPr>
        <w:ind w:firstLine="420"/>
      </w:pPr>
      <w:r>
        <w:rPr>
          <w:rFonts w:hint="eastAsia"/>
        </w:rPr>
        <w:t>2</w:t>
      </w:r>
      <w:r>
        <w:t>.</w:t>
      </w:r>
      <w:r>
        <w:rPr>
          <w:rFonts w:hint="eastAsia"/>
        </w:rPr>
        <w:t>哥伦比亚大学</w:t>
      </w:r>
      <w:r>
        <w:t>P</w:t>
      </w:r>
      <w:r>
        <w:rPr>
          <w:rFonts w:hint="eastAsia"/>
        </w:rPr>
        <w:t>．</w:t>
      </w:r>
      <w:r>
        <w:t xml:space="preserve">ALLEN </w:t>
      </w:r>
      <w:r>
        <w:rPr>
          <w:rFonts w:hint="eastAsia"/>
        </w:rPr>
        <w:t xml:space="preserve"> </w:t>
      </w:r>
      <w:r>
        <w:t xml:space="preserve">   </w:t>
      </w:r>
      <w:r>
        <w:rPr>
          <w:rFonts w:hint="eastAsia"/>
        </w:rPr>
        <w:t>跟踪定位于抓取系统</w:t>
      </w:r>
      <w:r>
        <w:t xml:space="preserve">  </w:t>
      </w:r>
      <w:r>
        <w:rPr>
          <w:rFonts w:hint="eastAsia"/>
        </w:rPr>
        <w:t>该系统为</w:t>
      </w:r>
      <w:r>
        <w:t xml:space="preserve">Puma560 </w:t>
      </w:r>
      <w:r>
        <w:rPr>
          <w:rFonts w:hint="eastAsia"/>
        </w:rPr>
        <w:t>机器人增添加了捕捉移动目标的实时视觉</w:t>
      </w:r>
    </w:p>
    <w:p w14:paraId="359647EF" w14:textId="77777777" w:rsidR="00BC682E" w:rsidRDefault="00000000">
      <w:pPr>
        <w:ind w:firstLine="420"/>
      </w:pPr>
      <w:r>
        <w:rPr>
          <w:rFonts w:hint="eastAsia"/>
        </w:rPr>
        <w:t>3</w:t>
      </w:r>
      <w:r>
        <w:t>.</w:t>
      </w:r>
      <w:r>
        <w:rPr>
          <w:rFonts w:ascii="瀹嬩綋" w:eastAsia="瀹嬩綋" w:cs="瀹嬩綋" w:hint="eastAsia"/>
          <w:kern w:val="0"/>
          <w:sz w:val="24"/>
          <w:szCs w:val="24"/>
        </w:rPr>
        <w:t xml:space="preserve"> </w:t>
      </w:r>
      <w:r>
        <w:rPr>
          <w:rFonts w:hint="eastAsia"/>
        </w:rPr>
        <w:t>日本</w:t>
      </w:r>
      <w:r>
        <w:t xml:space="preserve">FAUNC </w:t>
      </w:r>
      <w:r>
        <w:rPr>
          <w:rFonts w:hint="eastAsia"/>
        </w:rPr>
        <w:t>机器人公司研发的“高速双臂工业机器人分拣系统”</w:t>
      </w:r>
    </w:p>
    <w:p w14:paraId="615266AD" w14:textId="77777777" w:rsidR="00BC682E" w:rsidRDefault="00000000">
      <w:pPr>
        <w:ind w:firstLine="420"/>
      </w:pPr>
      <w:r>
        <w:t>4. Murakami</w:t>
      </w:r>
      <w:r>
        <w:rPr>
          <w:rFonts w:hint="eastAsia"/>
        </w:rPr>
        <w:t>．</w:t>
      </w:r>
      <w:r>
        <w:t xml:space="preserve">S </w:t>
      </w:r>
      <w:r>
        <w:rPr>
          <w:rFonts w:hint="eastAsia"/>
        </w:rPr>
        <w:t>等学者研究了基于模糊逻辑控制器的焊缝跟踪控制系统</w:t>
      </w:r>
    </w:p>
    <w:p w14:paraId="3139E64C" w14:textId="77777777" w:rsidR="00BC682E" w:rsidRDefault="00000000">
      <w:pPr>
        <w:ind w:firstLine="420"/>
        <w:rPr>
          <w:rFonts w:ascii="Times New Roman" w:hAnsi="Times New Roman" w:cs="Times New Roman"/>
          <w:kern w:val="0"/>
          <w:szCs w:val="21"/>
        </w:rPr>
      </w:pPr>
      <w:r>
        <w:rPr>
          <w:rFonts w:ascii="Times New Roman" w:hAnsi="Times New Roman" w:cs="Times New Roman"/>
          <w:kern w:val="0"/>
          <w:szCs w:val="21"/>
        </w:rPr>
        <w:t>Murakami S, Takemoto F, Fujimura H, et al. Weld-line tracking control of arc welding robot using</w:t>
      </w:r>
      <w:r>
        <w:rPr>
          <w:rFonts w:ascii="Times New Roman" w:hAnsi="Times New Roman" w:cs="Times New Roman" w:hint="eastAsia"/>
          <w:kern w:val="0"/>
          <w:szCs w:val="21"/>
        </w:rPr>
        <w:t xml:space="preserve"> </w:t>
      </w:r>
      <w:r>
        <w:rPr>
          <w:rFonts w:ascii="Times New Roman" w:hAnsi="Times New Roman" w:cs="Times New Roman"/>
          <w:kern w:val="0"/>
          <w:szCs w:val="21"/>
        </w:rPr>
        <w:t>fuzzy logic controller[J]. Fuzzy Sets and Systems, 1989, 32(2): 221-237.</w:t>
      </w:r>
    </w:p>
    <w:p w14:paraId="1544B738" w14:textId="77777777" w:rsidR="00BC682E" w:rsidRDefault="00000000">
      <w:pPr>
        <w:ind w:firstLine="420"/>
      </w:pPr>
      <w:r>
        <w:rPr>
          <w:rFonts w:ascii="Times New Roman" w:hAnsi="Times New Roman" w:cs="Times New Roman" w:hint="eastAsia"/>
          <w:kern w:val="0"/>
          <w:szCs w:val="21"/>
        </w:rPr>
        <w:t>5</w:t>
      </w:r>
      <w:r>
        <w:rPr>
          <w:rFonts w:ascii="Times New Roman" w:hAnsi="Times New Roman" w:cs="Times New Roman"/>
          <w:kern w:val="0"/>
          <w:szCs w:val="21"/>
        </w:rPr>
        <w:t xml:space="preserve">. </w:t>
      </w:r>
      <w:r>
        <w:t>Jae Seon Kim[15]</w:t>
      </w:r>
      <w:r>
        <w:rPr>
          <w:rFonts w:hint="eastAsia"/>
        </w:rPr>
        <w:t>和</w:t>
      </w:r>
      <w:r>
        <w:t>W. P. Gu[16]</w:t>
      </w:r>
      <w:r>
        <w:rPr>
          <w:rFonts w:hint="eastAsia"/>
        </w:rPr>
        <w:t>分别提出了基于线结构光三维测量系统的工业机器人焊接轨迹跟踪的方法</w:t>
      </w:r>
    </w:p>
    <w:p w14:paraId="0835AF5F" w14:textId="77777777" w:rsidR="00BC682E" w:rsidRDefault="00BC682E">
      <w:pPr>
        <w:wordWrap w:val="0"/>
        <w:autoSpaceDE w:val="0"/>
        <w:autoSpaceDN w:val="0"/>
        <w:adjustRightInd w:val="0"/>
        <w:ind w:firstLine="420"/>
        <w:jc w:val="left"/>
      </w:pPr>
    </w:p>
    <w:p w14:paraId="0E9582B1" w14:textId="77777777" w:rsidR="00BC682E" w:rsidRDefault="00000000">
      <w:pPr>
        <w:pStyle w:val="ab"/>
        <w:numPr>
          <w:ilvl w:val="0"/>
          <w:numId w:val="7"/>
        </w:numPr>
        <w:wordWrap w:val="0"/>
        <w:autoSpaceDE w:val="0"/>
        <w:autoSpaceDN w:val="0"/>
        <w:adjustRightInd w:val="0"/>
        <w:ind w:firstLineChars="0"/>
        <w:jc w:val="left"/>
      </w:pPr>
      <w:r>
        <w:rPr>
          <w:rFonts w:ascii="瀹嬩綋" w:eastAsia="瀹嬩綋" w:cs="瀹嬩綋" w:hint="eastAsia"/>
          <w:kern w:val="0"/>
          <w:sz w:val="24"/>
          <w:szCs w:val="24"/>
        </w:rPr>
        <w:t>采取</w:t>
      </w:r>
      <w:r>
        <w:rPr>
          <w:rFonts w:ascii="Times New Roman" w:eastAsia="瀹嬩綋" w:hAnsi="Times New Roman" w:cs="Times New Roman"/>
          <w:kern w:val="0"/>
          <w:sz w:val="24"/>
          <w:szCs w:val="24"/>
        </w:rPr>
        <w:t xml:space="preserve">D-H </w:t>
      </w:r>
      <w:r>
        <w:rPr>
          <w:rFonts w:ascii="瀹嬩綋" w:eastAsia="瀹嬩綋" w:cs="瀹嬩綋" w:hint="eastAsia"/>
          <w:kern w:val="0"/>
          <w:sz w:val="24"/>
          <w:szCs w:val="24"/>
        </w:rPr>
        <w:t>法进行涂胶机器人的运动学建模</w:t>
      </w:r>
    </w:p>
    <w:tbl>
      <w:tblPr>
        <w:tblStyle w:val="a7"/>
        <w:tblW w:w="0" w:type="auto"/>
        <w:tblInd w:w="420" w:type="dxa"/>
        <w:tblLook w:val="04A0" w:firstRow="1" w:lastRow="0" w:firstColumn="1" w:lastColumn="0" w:noHBand="0" w:noVBand="1"/>
      </w:tblPr>
      <w:tblGrid>
        <w:gridCol w:w="8102"/>
      </w:tblGrid>
      <w:tr w:rsidR="00BC682E" w14:paraId="1D9686F5" w14:textId="77777777">
        <w:tc>
          <w:tcPr>
            <w:tcW w:w="8522" w:type="dxa"/>
          </w:tcPr>
          <w:p w14:paraId="18C3761A" w14:textId="77777777" w:rsidR="00BC682E" w:rsidRDefault="00000000">
            <w:pPr>
              <w:pStyle w:val="ab"/>
              <w:wordWrap w:val="0"/>
              <w:autoSpaceDE w:val="0"/>
              <w:autoSpaceDN w:val="0"/>
              <w:adjustRightInd w:val="0"/>
              <w:ind w:firstLineChars="0" w:firstLine="0"/>
              <w:jc w:val="left"/>
            </w:pPr>
            <w:r>
              <w:rPr>
                <w:noProof/>
              </w:rPr>
              <w:drawing>
                <wp:inline distT="0" distB="0" distL="0" distR="0" wp14:anchorId="2E74AC2F" wp14:editId="4CFE4710">
                  <wp:extent cx="4911725" cy="1879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4922877" cy="1884159"/>
                          </a:xfrm>
                          <a:prstGeom prst="rect">
                            <a:avLst/>
                          </a:prstGeom>
                        </pic:spPr>
                      </pic:pic>
                    </a:graphicData>
                  </a:graphic>
                </wp:inline>
              </w:drawing>
            </w:r>
          </w:p>
        </w:tc>
      </w:tr>
      <w:tr w:rsidR="00BC682E" w14:paraId="2BB4ACC6" w14:textId="77777777">
        <w:tc>
          <w:tcPr>
            <w:tcW w:w="8522" w:type="dxa"/>
          </w:tcPr>
          <w:p w14:paraId="32C431BB" w14:textId="77777777" w:rsidR="00BC682E" w:rsidRDefault="00000000">
            <w:pPr>
              <w:pStyle w:val="ab"/>
              <w:wordWrap w:val="0"/>
              <w:autoSpaceDE w:val="0"/>
              <w:autoSpaceDN w:val="0"/>
              <w:adjustRightInd w:val="0"/>
              <w:ind w:firstLineChars="0" w:firstLine="0"/>
              <w:jc w:val="left"/>
            </w:pPr>
            <w:r>
              <w:rPr>
                <w:noProof/>
              </w:rPr>
              <w:drawing>
                <wp:inline distT="0" distB="0" distL="0" distR="0" wp14:anchorId="51F90F4C" wp14:editId="5ACCB252">
                  <wp:extent cx="4835525" cy="9848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4850003" cy="987986"/>
                          </a:xfrm>
                          <a:prstGeom prst="rect">
                            <a:avLst/>
                          </a:prstGeom>
                        </pic:spPr>
                      </pic:pic>
                    </a:graphicData>
                  </a:graphic>
                </wp:inline>
              </w:drawing>
            </w:r>
          </w:p>
        </w:tc>
      </w:tr>
    </w:tbl>
    <w:p w14:paraId="4D54F99A" w14:textId="77777777" w:rsidR="00BC682E" w:rsidRDefault="00000000">
      <w:pPr>
        <w:pStyle w:val="ab"/>
        <w:numPr>
          <w:ilvl w:val="0"/>
          <w:numId w:val="7"/>
        </w:numPr>
        <w:wordWrap w:val="0"/>
        <w:autoSpaceDE w:val="0"/>
        <w:autoSpaceDN w:val="0"/>
        <w:adjustRightInd w:val="0"/>
        <w:ind w:firstLineChars="0"/>
        <w:jc w:val="left"/>
      </w:pPr>
      <w:r>
        <w:rPr>
          <w:rFonts w:hint="eastAsia"/>
        </w:rPr>
        <w:t>这篇论文具体技术细节帮助不大，但是里面的参考文献和提到的方法可以一看</w:t>
      </w:r>
    </w:p>
    <w:p w14:paraId="4FF86256"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06E14B79" w14:textId="77777777" w:rsidR="00BC682E" w:rsidRDefault="00000000">
      <w:pPr>
        <w:pStyle w:val="2"/>
        <w:wordWrap w:val="0"/>
      </w:pPr>
      <w:bookmarkStart w:id="24" w:name="_Toc149742107"/>
      <w:r>
        <w:rPr>
          <w:rFonts w:hint="eastAsia"/>
        </w:rPr>
        <w:t>小结</w:t>
      </w:r>
      <w:bookmarkEnd w:id="24"/>
    </w:p>
    <w:p w14:paraId="0C19065A" w14:textId="77777777" w:rsidR="00BC682E" w:rsidRDefault="00000000">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不要将目光局限于市面上的涂胶技术，类似的焊接等技术也要多看</w:t>
      </w:r>
    </w:p>
    <w:p w14:paraId="3715504F" w14:textId="77777777" w:rsidR="00BC682E" w:rsidRDefault="00000000">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在撰写论文的过程中，重点肯定是项目的创新点和技术难点，但是所使用的现有技术</w:t>
      </w:r>
      <w:r>
        <w:rPr>
          <w:rFonts w:ascii="Times New Roman" w:hAnsi="Times New Roman" w:cs="Times New Roman" w:hint="eastAsia"/>
          <w:kern w:val="0"/>
          <w:szCs w:val="21"/>
        </w:rPr>
        <w:lastRenderedPageBreak/>
        <w:t>也可以对其进行剖析，例如本项目的</w:t>
      </w:r>
      <w:r>
        <w:rPr>
          <w:rFonts w:ascii="Times New Roman" w:hAnsi="Times New Roman" w:cs="Times New Roman" w:hint="eastAsia"/>
          <w:kern w:val="0"/>
          <w:szCs w:val="21"/>
        </w:rPr>
        <w:t>3D</w:t>
      </w:r>
      <w:r>
        <w:rPr>
          <w:rFonts w:ascii="Times New Roman" w:hAnsi="Times New Roman" w:cs="Times New Roman" w:hint="eastAsia"/>
          <w:kern w:val="0"/>
          <w:szCs w:val="21"/>
        </w:rPr>
        <w:t>扫描相机，以及以后会改进的一些算法，在撰写论文的时候可以从其优缺点、性能等方面进行展开。</w:t>
      </w:r>
    </w:p>
    <w:p w14:paraId="47B6C795"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4A1373A6" w14:textId="77777777" w:rsidR="00BC682E" w:rsidRDefault="00000000">
      <w:pPr>
        <w:pStyle w:val="1"/>
        <w:wordWrap w:val="0"/>
      </w:pPr>
      <w:bookmarkStart w:id="25" w:name="_Toc149742108"/>
      <w:r>
        <w:rPr>
          <w:rFonts w:hint="eastAsia"/>
        </w:rPr>
        <w:t>周报（7</w:t>
      </w:r>
      <w:r>
        <w:t>.10-7.14</w:t>
      </w:r>
      <w:r>
        <w:rPr>
          <w:rFonts w:hint="eastAsia"/>
        </w:rPr>
        <w:t>）</w:t>
      </w:r>
      <w:bookmarkEnd w:id="25"/>
    </w:p>
    <w:p w14:paraId="67487CF2" w14:textId="77777777" w:rsidR="00BC682E" w:rsidRDefault="00000000">
      <w:pPr>
        <w:wordWrap w:val="0"/>
        <w:ind w:firstLine="420"/>
        <w:jc w:val="left"/>
      </w:pPr>
      <w:r>
        <w:t>*1. 对涂胶工艺轨道算法进行优化 – 尝试新的方法</w:t>
      </w:r>
    </w:p>
    <w:p w14:paraId="62EE415B" w14:textId="77777777" w:rsidR="00BC682E" w:rsidRDefault="00000000">
      <w:pPr>
        <w:wordWrap w:val="0"/>
        <w:ind w:firstLine="420"/>
        <w:jc w:val="left"/>
      </w:pPr>
      <w:r>
        <w:tab/>
      </w:r>
      <w:r>
        <w:rPr>
          <w:rFonts w:hint="eastAsia"/>
        </w:rPr>
        <w:t>虽然没有尝试新的方法，但是基本实现了功能</w:t>
      </w:r>
    </w:p>
    <w:p w14:paraId="694E1A0C" w14:textId="77777777" w:rsidR="00BC682E" w:rsidRDefault="00000000">
      <w:pPr>
        <w:wordWrap w:val="0"/>
        <w:ind w:firstLine="420"/>
        <w:jc w:val="left"/>
      </w:pPr>
      <w:r>
        <w:t xml:space="preserve">*2. </w:t>
      </w:r>
      <w:r>
        <w:rPr>
          <w:color w:val="FF0000"/>
        </w:rPr>
        <w:t>尝试进行点云拼接</w:t>
      </w:r>
      <w:r>
        <w:rPr>
          <w:rFonts w:hint="eastAsia"/>
        </w:rPr>
        <w:t xml:space="preserve"> </w:t>
      </w:r>
      <w:r>
        <w:t xml:space="preserve">   </w:t>
      </w:r>
    </w:p>
    <w:p w14:paraId="744A1DF7" w14:textId="77777777" w:rsidR="00BC682E" w:rsidRDefault="00000000">
      <w:pPr>
        <w:wordWrap w:val="0"/>
        <w:ind w:firstLine="420"/>
        <w:jc w:val="left"/>
      </w:pPr>
      <w:r>
        <w:t xml:space="preserve">*3. </w:t>
      </w:r>
      <w:r>
        <w:rPr>
          <w:color w:val="FF0000"/>
        </w:rPr>
        <w:t>了解手眼标定算法</w:t>
      </w:r>
    </w:p>
    <w:p w14:paraId="5A6C843D" w14:textId="77777777" w:rsidR="00BC682E" w:rsidRDefault="00000000">
      <w:pPr>
        <w:wordWrap w:val="0"/>
        <w:ind w:firstLine="420"/>
        <w:jc w:val="left"/>
      </w:pPr>
      <w:r>
        <w:t xml:space="preserve">*4. </w:t>
      </w:r>
      <w:r>
        <w:rPr>
          <w:color w:val="FF0000"/>
        </w:rPr>
        <w:t>了解机器人轨迹生成为主，重点关注轨迹规划及图形化交互</w:t>
      </w:r>
    </w:p>
    <w:p w14:paraId="101A0D93" w14:textId="77777777" w:rsidR="00BC682E" w:rsidRDefault="00000000">
      <w:pPr>
        <w:wordWrap w:val="0"/>
        <w:ind w:firstLine="420"/>
        <w:jc w:val="left"/>
      </w:pPr>
      <w:r>
        <w:t xml:space="preserve">*5. </w:t>
      </w:r>
      <w:r>
        <w:rPr>
          <w:color w:val="FF0000"/>
        </w:rPr>
        <w:t>进行初步的可行性分析</w:t>
      </w:r>
    </w:p>
    <w:p w14:paraId="52878C14" w14:textId="77777777" w:rsidR="00BC682E" w:rsidRDefault="00000000">
      <w:pPr>
        <w:wordWrap w:val="0"/>
        <w:ind w:firstLine="420"/>
        <w:jc w:val="left"/>
        <w:rPr>
          <w:color w:val="FF0000"/>
        </w:rPr>
      </w:pPr>
      <w:r>
        <w:t xml:space="preserve">6. </w:t>
      </w:r>
      <w:r>
        <w:rPr>
          <w:color w:val="FF0000"/>
        </w:rPr>
        <w:t>了解PCL和一些其他处理点云的第三方库</w:t>
      </w:r>
    </w:p>
    <w:p w14:paraId="3515C6A4" w14:textId="77777777" w:rsidR="00BC682E" w:rsidRDefault="00000000">
      <w:pPr>
        <w:wordWrap w:val="0"/>
        <w:ind w:firstLine="420"/>
        <w:jc w:val="left"/>
      </w:pPr>
      <w:r>
        <w:t xml:space="preserve">7. </w:t>
      </w:r>
      <w:r>
        <w:rPr>
          <w:color w:val="FF0000"/>
        </w:rPr>
        <w:t>了解目前技术的研究现状</w:t>
      </w:r>
    </w:p>
    <w:p w14:paraId="1F724038" w14:textId="77777777" w:rsidR="00BC682E" w:rsidRDefault="00000000">
      <w:pPr>
        <w:wordWrap w:val="0"/>
        <w:ind w:firstLine="420"/>
        <w:jc w:val="left"/>
        <w:rPr>
          <w:color w:val="FF0000"/>
        </w:rPr>
      </w:pPr>
      <w:r>
        <w:t xml:space="preserve">8. </w:t>
      </w:r>
      <w:r>
        <w:rPr>
          <w:color w:val="FF0000"/>
        </w:rPr>
        <w:t>出一份初步的可行性报告</w:t>
      </w:r>
    </w:p>
    <w:p w14:paraId="7D16787C" w14:textId="77777777" w:rsidR="00BC682E" w:rsidRDefault="00BC682E">
      <w:pPr>
        <w:wordWrap w:val="0"/>
        <w:ind w:firstLine="420"/>
        <w:jc w:val="left"/>
      </w:pPr>
    </w:p>
    <w:p w14:paraId="62192C93" w14:textId="77777777" w:rsidR="00BC682E" w:rsidRDefault="00000000">
      <w:pPr>
        <w:wordWrap w:val="0"/>
        <w:ind w:firstLine="420"/>
        <w:jc w:val="left"/>
      </w:pPr>
      <w:r>
        <w:rPr>
          <w:rFonts w:hint="eastAsia"/>
        </w:rPr>
        <w:t>上周任务基本没有完成，主要是被很多bug和环境配置缠住，在使用ubuntu的multipass时浪费太多时间，配置windows</w:t>
      </w:r>
      <w:r>
        <w:t>+</w:t>
      </w:r>
      <w:r>
        <w:rPr>
          <w:rFonts w:hint="eastAsia"/>
        </w:rPr>
        <w:t>vscode</w:t>
      </w:r>
      <w:r>
        <w:t>+</w:t>
      </w:r>
      <w:r>
        <w:rPr>
          <w:rFonts w:hint="eastAsia"/>
        </w:rPr>
        <w:t>pcl也浪费了很多时间，在解决一个新问题的时候设定一个目标时间，如果没有解决就需要换一个解决办法，或者暂停一下。</w:t>
      </w:r>
    </w:p>
    <w:p w14:paraId="7ACFE33B" w14:textId="77777777" w:rsidR="00BC682E" w:rsidRDefault="00000000">
      <w:pPr>
        <w:wordWrap w:val="0"/>
        <w:ind w:firstLine="420"/>
        <w:jc w:val="left"/>
      </w:pPr>
      <w:r>
        <w:rPr>
          <w:rFonts w:hint="eastAsia"/>
        </w:rPr>
        <w:t>总结：找了一些开源虚拟机，在上面部署了基于ubuntu的pcl开发环境，了解了一下pcl处理点云的操作。针对市面上一些可以进行3d点云处理任务的软件进行了简单调研，类似于VM之类的。找到了一些比较贴合项目的论文，目前正在研读和归纳总结。</w:t>
      </w:r>
    </w:p>
    <w:p w14:paraId="144D5ADA" w14:textId="77777777" w:rsidR="00BC682E" w:rsidRDefault="00000000">
      <w:pPr>
        <w:widowControl/>
        <w:spacing w:line="240" w:lineRule="auto"/>
        <w:ind w:firstLineChars="0" w:firstLine="0"/>
        <w:jc w:val="left"/>
      </w:pPr>
      <w:r>
        <w:br w:type="page"/>
      </w:r>
    </w:p>
    <w:p w14:paraId="76A31FF4" w14:textId="77777777" w:rsidR="00BC682E" w:rsidRDefault="00000000">
      <w:pPr>
        <w:pStyle w:val="1"/>
        <w:wordWrap w:val="0"/>
      </w:pPr>
      <w:bookmarkStart w:id="26" w:name="_Toc149742109"/>
      <w:r>
        <w:rPr>
          <w:rFonts w:hint="eastAsia"/>
        </w:rPr>
        <w:lastRenderedPageBreak/>
        <w:t>工作安排（7</w:t>
      </w:r>
      <w:r>
        <w:t>.17-7.21</w:t>
      </w:r>
      <w:r>
        <w:rPr>
          <w:rFonts w:hint="eastAsia"/>
        </w:rPr>
        <w:t>）</w:t>
      </w:r>
      <w:bookmarkEnd w:id="26"/>
    </w:p>
    <w:p w14:paraId="6B0DCDC5" w14:textId="77777777" w:rsidR="00BC682E" w:rsidRDefault="00000000">
      <w:pPr>
        <w:pStyle w:val="ab"/>
        <w:numPr>
          <w:ilvl w:val="0"/>
          <w:numId w:val="8"/>
        </w:numPr>
        <w:wordWrap w:val="0"/>
        <w:ind w:firstLineChars="0"/>
        <w:jc w:val="left"/>
      </w:pPr>
      <w:r>
        <w:rPr>
          <w:rFonts w:hint="eastAsia"/>
        </w:rPr>
        <w:t>配置windows下的pcl环境，熟悉一下c++和pcl操作，就拿手机涂胶工艺轨道进行练手</w:t>
      </w:r>
    </w:p>
    <w:p w14:paraId="0B9C01C5" w14:textId="77777777" w:rsidR="00BC682E" w:rsidRDefault="00000000">
      <w:pPr>
        <w:pStyle w:val="ab"/>
        <w:numPr>
          <w:ilvl w:val="0"/>
          <w:numId w:val="8"/>
        </w:numPr>
        <w:wordWrap w:val="0"/>
        <w:ind w:firstLineChars="0"/>
        <w:jc w:val="left"/>
      </w:pPr>
      <w:r>
        <w:rPr>
          <w:rFonts w:hint="eastAsia"/>
        </w:rPr>
        <w:t>尽快进行可行性分析，思路：完整项目的论文、群宾等公司的专利、相关技术点的论文、市面上相关的软件(VM， Halcon</w:t>
      </w:r>
      <w:r>
        <w:t>)</w:t>
      </w:r>
    </w:p>
    <w:p w14:paraId="7AFC9823" w14:textId="77777777" w:rsidR="00BC682E" w:rsidRDefault="00000000">
      <w:pPr>
        <w:pStyle w:val="ab"/>
        <w:numPr>
          <w:ilvl w:val="0"/>
          <w:numId w:val="8"/>
        </w:numPr>
        <w:wordWrap w:val="0"/>
        <w:ind w:firstLineChars="0"/>
        <w:jc w:val="left"/>
      </w:pPr>
      <w:r>
        <w:rPr>
          <w:rFonts w:hint="eastAsia"/>
        </w:rPr>
        <w:t>三人进行讨论，争取拿出初步的可行性报告</w:t>
      </w:r>
    </w:p>
    <w:p w14:paraId="4765720C" w14:textId="77777777" w:rsidR="00BC682E" w:rsidRDefault="00000000">
      <w:pPr>
        <w:pStyle w:val="1"/>
        <w:wordWrap w:val="0"/>
      </w:pPr>
      <w:bookmarkStart w:id="27" w:name="_Toc149742110"/>
      <w:r>
        <w:t>7.17</w:t>
      </w:r>
      <w:bookmarkEnd w:id="27"/>
    </w:p>
    <w:p w14:paraId="19D50F9A" w14:textId="77777777" w:rsidR="00BC682E" w:rsidRDefault="00000000">
      <w:pPr>
        <w:wordWrap w:val="0"/>
        <w:ind w:firstLine="420"/>
        <w:jc w:val="left"/>
        <w:rPr>
          <w:color w:val="70AD47" w:themeColor="accent6"/>
        </w:rPr>
      </w:pPr>
      <w:r>
        <w:rPr>
          <w:rFonts w:hint="eastAsia"/>
        </w:rPr>
        <w:t>工作安排：对VM和Halcon进行调研(</w:t>
      </w:r>
      <w:r>
        <w:rPr>
          <w:rFonts w:hint="eastAsia"/>
          <w:color w:val="C00000"/>
        </w:rPr>
        <w:t xml:space="preserve">使用VM做一下手机涂胶轨道提取 </w:t>
      </w:r>
      <w:r>
        <w:rPr>
          <w:color w:val="C00000"/>
        </w:rPr>
        <w:t xml:space="preserve">– </w:t>
      </w:r>
      <w:r>
        <w:rPr>
          <w:rFonts w:hint="eastAsia"/>
          <w:color w:val="C00000"/>
        </w:rPr>
        <w:t>这玩意只能导入.</w:t>
      </w:r>
      <w:r>
        <w:rPr>
          <w:color w:val="C00000"/>
        </w:rPr>
        <w:t>raw</w:t>
      </w:r>
      <w:r>
        <w:rPr>
          <w:rFonts w:hint="eastAsia"/>
          <w:color w:val="C00000"/>
        </w:rPr>
        <w:t>格式的本地图像，后续考虑使用Halcon吧</w:t>
      </w:r>
      <w:r>
        <w:t>)</w:t>
      </w:r>
      <w:r>
        <w:rPr>
          <w:rFonts w:hint="eastAsia"/>
        </w:rPr>
        <w:t>，根据相关论文画出初步的对于项目理解的流程图。</w:t>
      </w:r>
      <w:r>
        <w:rPr>
          <w:rFonts w:hint="eastAsia"/>
          <w:color w:val="70AD47" w:themeColor="accent6"/>
        </w:rPr>
        <w:t>在Ubuntu环境下尝试学习PCL和c++</w:t>
      </w:r>
      <w:r>
        <w:rPr>
          <w:rFonts w:hint="eastAsia"/>
        </w:rPr>
        <w:t>。</w:t>
      </w:r>
      <w:r>
        <w:rPr>
          <w:rFonts w:hint="eastAsia"/>
          <w:color w:val="70AD47" w:themeColor="accent6"/>
        </w:rPr>
        <w:t>可以考虑配置windows环境下的PCL环境</w:t>
      </w:r>
      <w:r>
        <w:rPr>
          <w:rFonts w:hint="eastAsia"/>
        </w:rPr>
        <w:t>。</w:t>
      </w:r>
      <w:r>
        <w:rPr>
          <w:rFonts w:hint="eastAsia"/>
          <w:color w:val="70AD47" w:themeColor="accent6"/>
        </w:rPr>
        <w:t>学会如何获取海康相机数据。</w:t>
      </w:r>
    </w:p>
    <w:p w14:paraId="1DC4473C" w14:textId="77777777" w:rsidR="00BC682E" w:rsidRDefault="00000000">
      <w:pPr>
        <w:pStyle w:val="2"/>
      </w:pPr>
      <w:bookmarkStart w:id="28" w:name="_Toc149742111"/>
      <w:r>
        <w:rPr>
          <w:rFonts w:hint="eastAsia"/>
        </w:rPr>
        <w:t>1</w:t>
      </w:r>
      <w:r>
        <w:t>.</w:t>
      </w:r>
      <w:r>
        <w:rPr>
          <w:rFonts w:hint="eastAsia"/>
        </w:rPr>
        <w:t>通过sdk方式获取海康相机数据</w:t>
      </w:r>
      <w:bookmarkEnd w:id="28"/>
    </w:p>
    <w:tbl>
      <w:tblPr>
        <w:tblStyle w:val="a7"/>
        <w:tblW w:w="0" w:type="auto"/>
        <w:tblLook w:val="04A0" w:firstRow="1" w:lastRow="0" w:firstColumn="1" w:lastColumn="0" w:noHBand="0" w:noVBand="1"/>
      </w:tblPr>
      <w:tblGrid>
        <w:gridCol w:w="8522"/>
      </w:tblGrid>
      <w:tr w:rsidR="00BC682E" w14:paraId="04A6EBDD" w14:textId="77777777">
        <w:tc>
          <w:tcPr>
            <w:tcW w:w="8522" w:type="dxa"/>
          </w:tcPr>
          <w:p w14:paraId="0DED9CCB" w14:textId="77777777" w:rsidR="00BC682E" w:rsidRDefault="00000000">
            <w:pPr>
              <w:wordWrap w:val="0"/>
              <w:ind w:firstLine="420"/>
            </w:pPr>
            <w:r>
              <w:t xml:space="preserve">C:\Users\austin.zhang\DEV\3DMVS\Development\Mv3dLpSDK   </w:t>
            </w:r>
          </w:p>
          <w:p w14:paraId="6FA4E2F9" w14:textId="77777777" w:rsidR="00BC682E" w:rsidRDefault="00000000">
            <w:pPr>
              <w:wordWrap w:val="0"/>
              <w:ind w:firstLine="420"/>
            </w:pPr>
            <w:r>
              <w:rPr>
                <w:rFonts w:hint="eastAsia"/>
              </w:rPr>
              <w:t>感觉比较复杂，回头可以跑一下官方给的样例</w:t>
            </w:r>
          </w:p>
          <w:p w14:paraId="23A45262" w14:textId="77777777" w:rsidR="00BC682E" w:rsidRDefault="00000000">
            <w:pPr>
              <w:wordWrap w:val="0"/>
              <w:ind w:firstLine="420"/>
            </w:pPr>
            <w:hyperlink r:id="rId32" w:history="1">
              <w:r>
                <w:rPr>
                  <w:rStyle w:val="aa"/>
                </w:rPr>
                <w:t>(146条消息) C#快速调用海康威视工业相机的SDK拍照获取图片_zls365365的博客-CSDN博客</w:t>
              </w:r>
            </w:hyperlink>
          </w:p>
          <w:p w14:paraId="71F9510A" w14:textId="77777777" w:rsidR="00BC682E" w:rsidRDefault="00000000">
            <w:pPr>
              <w:wordWrap w:val="0"/>
              <w:ind w:firstLine="420"/>
            </w:pPr>
            <w:r>
              <w:rPr>
                <w:rFonts w:hint="eastAsia"/>
              </w:rPr>
              <w:t>可以参考这个例子</w:t>
            </w:r>
          </w:p>
        </w:tc>
      </w:tr>
    </w:tbl>
    <w:p w14:paraId="12B34140" w14:textId="77777777" w:rsidR="00BC682E" w:rsidRDefault="00000000">
      <w:pPr>
        <w:pStyle w:val="2"/>
      </w:pPr>
      <w:bookmarkStart w:id="29" w:name="_Toc149742112"/>
      <w:r>
        <w:rPr>
          <w:rFonts w:hint="eastAsia"/>
        </w:rPr>
        <w:t>2</w:t>
      </w:r>
      <w:r>
        <w:t xml:space="preserve">.  </w:t>
      </w:r>
      <w:r>
        <w:rPr>
          <w:rFonts w:hint="eastAsia"/>
        </w:rPr>
        <w:t>环境配置（ubuntu</w:t>
      </w:r>
      <w:r>
        <w:t>+</w:t>
      </w:r>
      <w:r>
        <w:rPr>
          <w:rFonts w:hint="eastAsia"/>
        </w:rPr>
        <w:t>vscode</w:t>
      </w:r>
      <w:r>
        <w:t xml:space="preserve">  </w:t>
      </w:r>
      <w:r>
        <w:rPr>
          <w:rFonts w:hint="eastAsia"/>
        </w:rPr>
        <w:t>windows</w:t>
      </w:r>
      <w:r>
        <w:t>+</w:t>
      </w:r>
      <w:r>
        <w:rPr>
          <w:rFonts w:hint="eastAsia"/>
        </w:rPr>
        <w:t>vs）PCL</w:t>
      </w:r>
      <w:bookmarkEnd w:id="29"/>
    </w:p>
    <w:p w14:paraId="01DADE10" w14:textId="77777777" w:rsidR="00BC682E" w:rsidRDefault="00000000">
      <w:pPr>
        <w:pStyle w:val="3"/>
        <w:wordWrap w:val="0"/>
      </w:pPr>
      <w:bookmarkStart w:id="30" w:name="_Toc149742113"/>
      <w:r>
        <w:rPr>
          <w:rFonts w:hint="eastAsia"/>
        </w:rPr>
        <w:t>2</w:t>
      </w:r>
      <w:r>
        <w:t>.1 cmake安装</w:t>
      </w:r>
      <w:bookmarkEnd w:id="30"/>
    </w:p>
    <w:tbl>
      <w:tblPr>
        <w:tblStyle w:val="a7"/>
        <w:tblW w:w="0" w:type="auto"/>
        <w:tblLook w:val="04A0" w:firstRow="1" w:lastRow="0" w:firstColumn="1" w:lastColumn="0" w:noHBand="0" w:noVBand="1"/>
      </w:tblPr>
      <w:tblGrid>
        <w:gridCol w:w="8522"/>
      </w:tblGrid>
      <w:tr w:rsidR="00BC682E" w14:paraId="27ED453F" w14:textId="77777777">
        <w:tc>
          <w:tcPr>
            <w:tcW w:w="8522" w:type="dxa"/>
          </w:tcPr>
          <w:p w14:paraId="4485CCED" w14:textId="77777777" w:rsidR="00BC682E" w:rsidRDefault="00000000">
            <w:pPr>
              <w:wordWrap w:val="0"/>
              <w:ind w:firstLine="420"/>
            </w:pPr>
            <w:hyperlink r:id="rId33" w:history="1">
              <w:r>
                <w:rPr>
                  <w:rStyle w:val="aa"/>
                </w:rPr>
                <w:t>ubuntu 20.04安装(升级)cmake - 知乎 (zhihu.com)</w:t>
              </w:r>
            </w:hyperlink>
          </w:p>
          <w:p w14:paraId="5C137405" w14:textId="77777777" w:rsidR="00BC682E" w:rsidRDefault="00000000">
            <w:pPr>
              <w:wordWrap w:val="0"/>
              <w:ind w:firstLine="420"/>
              <w:rPr>
                <w:rStyle w:val="aa"/>
              </w:rPr>
            </w:pPr>
            <w:hyperlink r:id="rId34" w:history="1">
              <w:r>
                <w:rPr>
                  <w:rStyle w:val="aa"/>
                </w:rPr>
                <w:t>(146条消息) ubuntu安装cmake_yuanzhoulvpi的博客-CSDN博客</w:t>
              </w:r>
            </w:hyperlink>
          </w:p>
          <w:p w14:paraId="7156BF14" w14:textId="77777777" w:rsidR="00BC682E" w:rsidRDefault="00000000">
            <w:pPr>
              <w:wordWrap w:val="0"/>
              <w:ind w:firstLine="440"/>
              <w:rPr>
                <w:rStyle w:val="aa"/>
                <w:b/>
                <w:bCs/>
                <w:color w:val="auto"/>
                <w:u w:val="none"/>
              </w:rPr>
            </w:pPr>
            <w:r>
              <w:rPr>
                <w:rStyle w:val="aa"/>
                <w:rFonts w:hint="eastAsia"/>
                <w:b/>
                <w:bCs/>
                <w:color w:val="auto"/>
                <w:sz w:val="22"/>
                <w:szCs w:val="24"/>
                <w:u w:val="none"/>
              </w:rPr>
              <w:t>下回要安装新的东西时，记得查看是否有旧版本的。这次安装是cmake</w:t>
            </w:r>
            <w:r>
              <w:rPr>
                <w:rStyle w:val="aa"/>
                <w:b/>
                <w:bCs/>
                <w:color w:val="auto"/>
                <w:sz w:val="22"/>
                <w:szCs w:val="24"/>
                <w:u w:val="none"/>
              </w:rPr>
              <w:t>3.25</w:t>
            </w:r>
            <w:r>
              <w:rPr>
                <w:rStyle w:val="aa"/>
                <w:rFonts w:hint="eastAsia"/>
                <w:b/>
                <w:bCs/>
                <w:color w:val="auto"/>
                <w:sz w:val="22"/>
                <w:szCs w:val="24"/>
                <w:u w:val="none"/>
              </w:rPr>
              <w:t>，又是可以make成功，有时候显示当前运行版本不是cmake</w:t>
            </w:r>
            <w:r>
              <w:rPr>
                <w:rStyle w:val="aa"/>
                <w:b/>
                <w:bCs/>
                <w:color w:val="auto"/>
                <w:sz w:val="22"/>
                <w:szCs w:val="24"/>
                <w:u w:val="none"/>
              </w:rPr>
              <w:t>3.25</w:t>
            </w:r>
            <w:r>
              <w:rPr>
                <w:rStyle w:val="aa"/>
                <w:rFonts w:hint="eastAsia"/>
                <w:b/>
                <w:bCs/>
                <w:color w:val="auto"/>
                <w:sz w:val="22"/>
                <w:szCs w:val="24"/>
                <w:u w:val="none"/>
              </w:rPr>
              <w:t>，运行失败</w:t>
            </w:r>
          </w:p>
        </w:tc>
      </w:tr>
    </w:tbl>
    <w:p w14:paraId="548659C7" w14:textId="77777777" w:rsidR="00BC682E" w:rsidRDefault="00000000">
      <w:pPr>
        <w:pStyle w:val="3"/>
        <w:wordWrap w:val="0"/>
      </w:pPr>
      <w:bookmarkStart w:id="31" w:name="_Toc149742114"/>
      <w:r>
        <w:rPr>
          <w:rFonts w:hint="eastAsia"/>
        </w:rPr>
        <w:t>2.2 vscode部署pcl（ubuntu</w:t>
      </w:r>
      <w:r>
        <w:t>-</w:t>
      </w:r>
      <w:r>
        <w:rPr>
          <w:rFonts w:hint="eastAsia"/>
        </w:rPr>
        <w:t>cmake）</w:t>
      </w:r>
      <w:bookmarkEnd w:id="31"/>
    </w:p>
    <w:tbl>
      <w:tblPr>
        <w:tblStyle w:val="a7"/>
        <w:tblW w:w="0" w:type="auto"/>
        <w:tblLook w:val="04A0" w:firstRow="1" w:lastRow="0" w:firstColumn="1" w:lastColumn="0" w:noHBand="0" w:noVBand="1"/>
      </w:tblPr>
      <w:tblGrid>
        <w:gridCol w:w="8522"/>
      </w:tblGrid>
      <w:tr w:rsidR="00BC682E" w14:paraId="0F11CDEE" w14:textId="77777777">
        <w:tc>
          <w:tcPr>
            <w:tcW w:w="8522" w:type="dxa"/>
          </w:tcPr>
          <w:p w14:paraId="412F039B" w14:textId="77777777" w:rsidR="00BC682E" w:rsidRDefault="00000000">
            <w:pPr>
              <w:wordWrap w:val="0"/>
              <w:ind w:firstLine="440"/>
              <w:jc w:val="center"/>
              <w:rPr>
                <w:b/>
                <w:bCs/>
                <w:sz w:val="22"/>
                <w:szCs w:val="24"/>
              </w:rPr>
            </w:pPr>
            <w:r>
              <w:rPr>
                <w:rFonts w:hint="eastAsia"/>
                <w:b/>
                <w:bCs/>
                <w:sz w:val="22"/>
                <w:szCs w:val="24"/>
              </w:rPr>
              <w:t>C</w:t>
            </w:r>
            <w:r>
              <w:rPr>
                <w:b/>
                <w:bCs/>
                <w:sz w:val="22"/>
                <w:szCs w:val="24"/>
              </w:rPr>
              <w:t>m</w:t>
            </w:r>
            <w:r>
              <w:rPr>
                <w:rFonts w:hint="eastAsia"/>
                <w:b/>
                <w:bCs/>
                <w:sz w:val="22"/>
                <w:szCs w:val="24"/>
              </w:rPr>
              <w:t>akeLists</w:t>
            </w:r>
            <w:r>
              <w:rPr>
                <w:b/>
                <w:bCs/>
                <w:sz w:val="22"/>
                <w:szCs w:val="24"/>
              </w:rPr>
              <w:t>.txt</w:t>
            </w:r>
          </w:p>
          <w:p w14:paraId="43AA22C1" w14:textId="77777777" w:rsidR="00BC682E" w:rsidRDefault="00000000">
            <w:pPr>
              <w:wordWrap w:val="0"/>
              <w:ind w:firstLine="420"/>
            </w:pPr>
            <w:r>
              <w:t>cmake_minimum_required(VERSION 3.25 FATAL_ERROR)</w:t>
            </w:r>
          </w:p>
          <w:p w14:paraId="710430F5" w14:textId="77777777" w:rsidR="00BC682E" w:rsidRDefault="00000000">
            <w:pPr>
              <w:wordWrap w:val="0"/>
              <w:ind w:firstLine="420"/>
            </w:pPr>
            <w:r>
              <w:t>project(pcl_test2)</w:t>
            </w:r>
          </w:p>
          <w:p w14:paraId="48D727F5" w14:textId="77777777" w:rsidR="00BC682E" w:rsidRDefault="00000000">
            <w:pPr>
              <w:wordWrap w:val="0"/>
              <w:ind w:firstLine="420"/>
            </w:pPr>
            <w:r>
              <w:t>find_package(PCL 1.10 REQUIRED)</w:t>
            </w:r>
          </w:p>
          <w:p w14:paraId="0124ACB6" w14:textId="77777777" w:rsidR="00BC682E" w:rsidRDefault="00000000">
            <w:pPr>
              <w:wordWrap w:val="0"/>
              <w:ind w:firstLine="420"/>
            </w:pPr>
            <w:r>
              <w:lastRenderedPageBreak/>
              <w:t>include_directories(${PCL_INCLUDE_DIRS})</w:t>
            </w:r>
          </w:p>
          <w:p w14:paraId="77027943" w14:textId="77777777" w:rsidR="00BC682E" w:rsidRDefault="00000000">
            <w:pPr>
              <w:wordWrap w:val="0"/>
              <w:ind w:firstLine="420"/>
            </w:pPr>
            <w:r>
              <w:t>link_directories(${PCL_LIBRARY_DIRS})</w:t>
            </w:r>
          </w:p>
          <w:p w14:paraId="34F2F38E" w14:textId="77777777" w:rsidR="00BC682E" w:rsidRDefault="00000000">
            <w:pPr>
              <w:wordWrap w:val="0"/>
              <w:ind w:firstLine="420"/>
            </w:pPr>
            <w:r>
              <w:t>add_definitions(${PCL_DEFINITIONS})</w:t>
            </w:r>
          </w:p>
          <w:p w14:paraId="67766979" w14:textId="77777777" w:rsidR="00BC682E" w:rsidRDefault="00000000">
            <w:pPr>
              <w:wordWrap w:val="0"/>
              <w:ind w:firstLine="420"/>
            </w:pPr>
            <w:r>
              <w:t>add_executable(pcl_test2 pcl_test2.cpp)</w:t>
            </w:r>
          </w:p>
          <w:p w14:paraId="44B92D75" w14:textId="77777777" w:rsidR="00BC682E" w:rsidRDefault="00000000">
            <w:pPr>
              <w:wordWrap w:val="0"/>
              <w:ind w:firstLine="420"/>
            </w:pPr>
            <w:r>
              <w:t>target_link_libraries(pcl_test2 ${PCL_LIBRARIES})</w:t>
            </w:r>
          </w:p>
        </w:tc>
      </w:tr>
      <w:tr w:rsidR="00BC682E" w14:paraId="3758569B" w14:textId="77777777">
        <w:tc>
          <w:tcPr>
            <w:tcW w:w="8522" w:type="dxa"/>
          </w:tcPr>
          <w:p w14:paraId="3915D092" w14:textId="77777777" w:rsidR="00BC682E" w:rsidRDefault="00000000">
            <w:pPr>
              <w:wordWrap w:val="0"/>
              <w:ind w:firstLine="420"/>
            </w:pPr>
            <w:r>
              <w:rPr>
                <w:rFonts w:hint="eastAsia"/>
              </w:rPr>
              <w:lastRenderedPageBreak/>
              <w:t>配置了C</w:t>
            </w:r>
            <w:r>
              <w:t>m</w:t>
            </w:r>
            <w:r>
              <w:rPr>
                <w:rFonts w:hint="eastAsia"/>
              </w:rPr>
              <w:t>ake就不用配置其他文件了（包括includepath）更详细操作如下：</w:t>
            </w:r>
          </w:p>
          <w:p w14:paraId="14EF31DB" w14:textId="77777777" w:rsidR="00BC682E" w:rsidRDefault="00000000">
            <w:pPr>
              <w:wordWrap w:val="0"/>
              <w:ind w:firstLine="420"/>
            </w:pPr>
            <w:hyperlink r:id="rId35" w:anchor="%E5%89%8D%E6%8F%90" w:history="1">
              <w:r>
                <w:rPr>
                  <w:rStyle w:val="aa"/>
                </w:rPr>
                <w:t>(146条消息) ubuntu 上vscode使用cmake编译运行c++程序_ubuntu vscode c++_SCH0的博客-CSDN博客</w:t>
              </w:r>
            </w:hyperlink>
          </w:p>
        </w:tc>
      </w:tr>
    </w:tbl>
    <w:p w14:paraId="52FF4D0D" w14:textId="77777777" w:rsidR="00BC682E" w:rsidRDefault="00000000">
      <w:pPr>
        <w:pStyle w:val="3"/>
        <w:wordWrap w:val="0"/>
      </w:pPr>
      <w:bookmarkStart w:id="32" w:name="_Toc149742115"/>
      <w:r>
        <w:rPr>
          <w:rFonts w:hint="eastAsia"/>
        </w:rPr>
        <w:t>2.3 windows</w:t>
      </w:r>
      <w:r>
        <w:t>+</w:t>
      </w:r>
      <w:r>
        <w:rPr>
          <w:rFonts w:hint="eastAsia"/>
        </w:rPr>
        <w:t>vs</w:t>
      </w:r>
      <w:r>
        <w:t>+</w:t>
      </w:r>
      <w:r>
        <w:rPr>
          <w:rFonts w:hint="eastAsia"/>
        </w:rPr>
        <w:t>PCL</w:t>
      </w:r>
      <w:bookmarkEnd w:id="32"/>
    </w:p>
    <w:tbl>
      <w:tblPr>
        <w:tblStyle w:val="a7"/>
        <w:tblW w:w="0" w:type="auto"/>
        <w:tblLook w:val="04A0" w:firstRow="1" w:lastRow="0" w:firstColumn="1" w:lastColumn="0" w:noHBand="0" w:noVBand="1"/>
      </w:tblPr>
      <w:tblGrid>
        <w:gridCol w:w="8522"/>
      </w:tblGrid>
      <w:tr w:rsidR="00BC682E" w14:paraId="74B9248B" w14:textId="77777777">
        <w:tc>
          <w:tcPr>
            <w:tcW w:w="8522" w:type="dxa"/>
          </w:tcPr>
          <w:p w14:paraId="273BD646" w14:textId="77777777" w:rsidR="00BC682E" w:rsidRDefault="00000000">
            <w:pPr>
              <w:wordWrap w:val="0"/>
              <w:ind w:firstLine="420"/>
              <w:rPr>
                <w:rStyle w:val="aa"/>
              </w:rPr>
            </w:pPr>
            <w:hyperlink r:id="rId36" w:history="1">
              <w:r>
                <w:rPr>
                  <w:rStyle w:val="a9"/>
                </w:rPr>
                <w:t>Windows11+VS2022+PCL1.13.0 安装配置记录_WoooChi的博客-CSDN博客</w:t>
              </w:r>
            </w:hyperlink>
          </w:p>
          <w:p w14:paraId="3D97FA25" w14:textId="77777777" w:rsidR="00BC682E" w:rsidRDefault="00000000">
            <w:pPr>
              <w:wordWrap w:val="0"/>
              <w:ind w:firstLine="420"/>
              <w:rPr>
                <w:rStyle w:val="aa"/>
                <w:color w:val="auto"/>
                <w:u w:val="none"/>
              </w:rPr>
            </w:pPr>
            <w:r>
              <w:rPr>
                <w:rStyle w:val="aa"/>
                <w:rFonts w:hint="eastAsia"/>
                <w:color w:val="auto"/>
                <w:u w:val="none"/>
              </w:rPr>
              <w:t>属性文件可以重复利用，不用每次都设置。</w:t>
            </w:r>
          </w:p>
          <w:p w14:paraId="0A64388F" w14:textId="77777777" w:rsidR="00BC682E" w:rsidRDefault="00000000">
            <w:pPr>
              <w:wordWrap w:val="0"/>
              <w:ind w:firstLine="420"/>
              <w:rPr>
                <w:rStyle w:val="aa"/>
                <w:rFonts w:ascii="Times New Roman" w:eastAsia="宋体" w:hAnsi="Times New Roman" w:cs="Times New Roman"/>
                <w:color w:val="C00000"/>
                <w:u w:val="none"/>
              </w:rPr>
            </w:pPr>
            <w:r>
              <w:rPr>
                <w:rStyle w:val="aa"/>
                <w:rFonts w:ascii="Times New Roman" w:eastAsia="宋体" w:hAnsi="Times New Roman" w:cs="Times New Roman" w:hint="eastAsia"/>
                <w:color w:val="C00000"/>
                <w:u w:val="none"/>
              </w:rPr>
              <w:t>项目–属性–调试–环境–编辑—添加环境如下</w:t>
            </w:r>
            <w:r>
              <w:rPr>
                <w:rStyle w:val="aa"/>
                <w:rFonts w:ascii="Times New Roman" w:eastAsia="宋体" w:hAnsi="Times New Roman" w:cs="Times New Roman" w:hint="eastAsia"/>
                <w:color w:val="C00000"/>
                <w:u w:val="none"/>
              </w:rPr>
              <w:t>(</w:t>
            </w:r>
            <w:r>
              <w:rPr>
                <w:rStyle w:val="aa"/>
                <w:rFonts w:ascii="Times New Roman" w:eastAsia="宋体" w:hAnsi="Times New Roman" w:cs="Times New Roman" w:hint="eastAsia"/>
                <w:color w:val="C00000"/>
                <w:u w:val="none"/>
              </w:rPr>
              <w:t>每次都要设置</w:t>
            </w:r>
            <w:r>
              <w:rPr>
                <w:rStyle w:val="aa"/>
                <w:rFonts w:ascii="Times New Roman" w:eastAsia="宋体" w:hAnsi="Times New Roman" w:cs="Times New Roman" w:hint="eastAsia"/>
                <w:color w:val="C00000"/>
                <w:u w:val="none"/>
              </w:rPr>
              <w:t>)</w:t>
            </w:r>
          </w:p>
          <w:p w14:paraId="41DA74A1" w14:textId="77777777" w:rsidR="00BC682E" w:rsidRDefault="00000000">
            <w:pPr>
              <w:wordWrap w:val="0"/>
              <w:ind w:firstLine="420"/>
              <w:rPr>
                <w:rStyle w:val="aa"/>
              </w:rPr>
            </w:pPr>
            <w:r>
              <w:rPr>
                <w:rStyle w:val="aa"/>
                <w:rFonts w:ascii="Times New Roman" w:eastAsia="宋体" w:hAnsi="Times New Roman" w:cs="Times New Roman" w:hint="eastAsia"/>
                <w:color w:val="auto"/>
                <w:u w:val="none"/>
              </w:rPr>
              <w:t>PATH=$(PCL_ROOT)\bin;$(PCL_ROOT)\3rdParty\FLANN\bin;$(PCL_ROOT)\3rdParty\VTK\bin;$(PCL_ROOT)\3rdParty\Qhull\bin;$(PCL_ROOT)\3rdParty\OpenNI2\Tools;$(PATH)</w:t>
            </w:r>
          </w:p>
        </w:tc>
      </w:tr>
    </w:tbl>
    <w:p w14:paraId="7DBBE373" w14:textId="77777777" w:rsidR="00BC682E" w:rsidRDefault="00000000">
      <w:pPr>
        <w:wordWrap w:val="0"/>
        <w:ind w:firstLine="420"/>
      </w:pPr>
      <w:r>
        <w:rPr>
          <w:rFonts w:hint="eastAsia"/>
        </w:rPr>
        <w:t>问题1</w:t>
      </w:r>
      <w:r>
        <w:t xml:space="preserve">. </w:t>
      </w:r>
      <w:r>
        <w:rPr>
          <w:rFonts w:hint="eastAsia"/>
        </w:rPr>
        <w:t>运行简单生成的点云文件没有问题，读取pcd文件会报错</w:t>
      </w:r>
    </w:p>
    <w:tbl>
      <w:tblPr>
        <w:tblStyle w:val="a7"/>
        <w:tblW w:w="0" w:type="auto"/>
        <w:tblLook w:val="04A0" w:firstRow="1" w:lastRow="0" w:firstColumn="1" w:lastColumn="0" w:noHBand="0" w:noVBand="1"/>
      </w:tblPr>
      <w:tblGrid>
        <w:gridCol w:w="8522"/>
      </w:tblGrid>
      <w:tr w:rsidR="00BC682E" w14:paraId="4F98FAAA" w14:textId="77777777">
        <w:trPr>
          <w:trHeight w:val="47"/>
        </w:trPr>
        <w:tc>
          <w:tcPr>
            <w:tcW w:w="8522" w:type="dxa"/>
          </w:tcPr>
          <w:p w14:paraId="2C11B5D4" w14:textId="77777777" w:rsidR="00BC682E" w:rsidRDefault="00000000">
            <w:pPr>
              <w:wordWrap w:val="0"/>
              <w:ind w:firstLine="420"/>
            </w:pPr>
            <w:r>
              <w:rPr>
                <w:noProof/>
              </w:rPr>
              <w:drawing>
                <wp:inline distT="0" distB="0" distL="0" distR="0" wp14:anchorId="79E1DA36" wp14:editId="687D556E">
                  <wp:extent cx="4171950" cy="1104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4172532" cy="1105054"/>
                          </a:xfrm>
                          <a:prstGeom prst="rect">
                            <a:avLst/>
                          </a:prstGeom>
                        </pic:spPr>
                      </pic:pic>
                    </a:graphicData>
                  </a:graphic>
                </wp:inline>
              </w:drawing>
            </w:r>
          </w:p>
          <w:p w14:paraId="3E795404" w14:textId="77777777" w:rsidR="00BC682E" w:rsidRDefault="00000000">
            <w:pPr>
              <w:wordWrap w:val="0"/>
              <w:ind w:firstLine="420"/>
            </w:pPr>
            <w:r>
              <w:t>I</w:t>
            </w:r>
            <w:r>
              <w:rPr>
                <w:rFonts w:hint="eastAsia"/>
              </w:rPr>
              <w:t>o</w:t>
            </w:r>
            <w:r>
              <w:t>.h</w:t>
            </w:r>
            <w:r>
              <w:rPr>
                <w:rFonts w:hint="eastAsia"/>
              </w:rPr>
              <w:t>必须在cloud</w:t>
            </w:r>
            <w:r>
              <w:t>_</w:t>
            </w:r>
            <w:r>
              <w:rPr>
                <w:rFonts w:hint="eastAsia"/>
              </w:rPr>
              <w:t>viewer</w:t>
            </w:r>
            <w:r>
              <w:t>.h</w:t>
            </w:r>
            <w:r>
              <w:rPr>
                <w:rFonts w:hint="eastAsia"/>
              </w:rPr>
              <w:t>下面，不然io</w:t>
            </w:r>
            <w:r>
              <w:t>.h</w:t>
            </w:r>
            <w:r>
              <w:rPr>
                <w:rFonts w:hint="eastAsia"/>
              </w:rPr>
              <w:t>就会报错</w:t>
            </w:r>
          </w:p>
        </w:tc>
      </w:tr>
    </w:tbl>
    <w:p w14:paraId="3AD52419" w14:textId="77777777" w:rsidR="00BC682E" w:rsidRDefault="00000000">
      <w:pPr>
        <w:pStyle w:val="1"/>
        <w:wordWrap w:val="0"/>
      </w:pPr>
      <w:bookmarkStart w:id="33" w:name="_Toc149742116"/>
      <w:r>
        <w:rPr>
          <w:rFonts w:hint="eastAsia"/>
        </w:rPr>
        <w:t>7</w:t>
      </w:r>
      <w:r>
        <w:t>.18</w:t>
      </w:r>
      <w:bookmarkEnd w:id="33"/>
    </w:p>
    <w:p w14:paraId="1DD6B2D8" w14:textId="77777777" w:rsidR="00BC682E" w:rsidRDefault="00000000">
      <w:pPr>
        <w:wordWrap w:val="0"/>
        <w:ind w:firstLine="420"/>
      </w:pPr>
      <w:r>
        <w:rPr>
          <w:rFonts w:hint="eastAsia"/>
        </w:rPr>
        <w:t>工作安排：1</w:t>
      </w:r>
      <w:r>
        <w:rPr>
          <w:color w:val="FF0000"/>
        </w:rPr>
        <w:t>.</w:t>
      </w:r>
      <w:r>
        <w:rPr>
          <w:rFonts w:hint="eastAsia"/>
          <w:color w:val="FF0000"/>
        </w:rPr>
        <w:t>研读基于线激光的水轮机机器人测</w:t>
      </w:r>
      <w:r>
        <w:rPr>
          <w:color w:val="FF0000"/>
        </w:rPr>
        <w:t>...标定与焊点加工区域特征提取_吉鹏晖</w:t>
      </w:r>
      <w:r>
        <w:rPr>
          <w:rFonts w:hint="eastAsia"/>
          <w:color w:val="FF0000"/>
        </w:rPr>
        <w:t>，并结合之前关于涂胶的论文，整理出整个项目的大概思路。</w:t>
      </w:r>
      <w:r>
        <w:rPr>
          <w:rFonts w:hint="eastAsia"/>
        </w:rPr>
        <w:t>2</w:t>
      </w:r>
      <w:r>
        <w:t>.</w:t>
      </w:r>
      <w:r>
        <w:rPr>
          <w:rFonts w:hint="eastAsia"/>
          <w:color w:val="FF0000"/>
        </w:rPr>
        <w:t>调研VM、Halcon和市面上其他商用的视觉算法</w:t>
      </w:r>
      <w:r>
        <w:rPr>
          <w:rFonts w:hint="eastAsia"/>
        </w:rPr>
        <w:t>。3</w:t>
      </w:r>
      <w:r>
        <w:t>.</w:t>
      </w:r>
      <w:r>
        <w:rPr>
          <w:rFonts w:hint="eastAsia"/>
        </w:rPr>
        <w:t>学习PCL，整理PCL和open</w:t>
      </w:r>
      <w:r>
        <w:t>3</w:t>
      </w:r>
      <w:r>
        <w:rPr>
          <w:rFonts w:hint="eastAsia"/>
        </w:rPr>
        <w:t>D的差异4</w:t>
      </w:r>
      <w:r>
        <w:t>.</w:t>
      </w:r>
      <w:r>
        <w:rPr>
          <w:rFonts w:hint="eastAsia"/>
          <w:color w:val="FF0000"/>
        </w:rPr>
        <w:t>调研海康相机</w:t>
      </w:r>
    </w:p>
    <w:p w14:paraId="5097C130" w14:textId="77777777" w:rsidR="00BC682E" w:rsidRDefault="00000000">
      <w:pPr>
        <w:wordWrap w:val="0"/>
        <w:ind w:firstLine="420"/>
      </w:pPr>
      <w:r>
        <w:rPr>
          <w:rFonts w:hint="eastAsia"/>
        </w:rPr>
        <w:t>（</w:t>
      </w:r>
      <w:r>
        <w:rPr>
          <w:rFonts w:hint="eastAsia"/>
          <w:color w:val="FF0000"/>
        </w:rPr>
        <w:t>将这篇文档转换为markdown，下载git，以后直接上传云端）</w:t>
      </w:r>
    </w:p>
    <w:p w14:paraId="68DB3B88" w14:textId="77777777" w:rsidR="00BC682E" w:rsidRDefault="00000000">
      <w:pPr>
        <w:pStyle w:val="2"/>
        <w:wordWrap w:val="0"/>
      </w:pPr>
      <w:bookmarkStart w:id="34" w:name="_Toc149742117"/>
      <w:r>
        <w:t>1.</w:t>
      </w:r>
      <w:r>
        <w:rPr>
          <w:rFonts w:hint="eastAsia"/>
        </w:rPr>
        <w:t xml:space="preserve"> 论文 </w:t>
      </w:r>
      <w:r>
        <w:t xml:space="preserve">- </w:t>
      </w:r>
      <w:r>
        <w:rPr>
          <w:rFonts w:hint="eastAsia"/>
        </w:rPr>
        <w:t>基于线激光的水轮机机器人测</w:t>
      </w:r>
      <w:r>
        <w:t>...标定与焊点加工区域特征提取</w:t>
      </w:r>
      <w:bookmarkEnd w:id="34"/>
    </w:p>
    <w:p w14:paraId="3D87BC3B" w14:textId="77777777" w:rsidR="00BC682E" w:rsidRDefault="00000000">
      <w:pPr>
        <w:wordWrap w:val="0"/>
        <w:ind w:firstLine="420"/>
      </w:pPr>
      <w:r>
        <w:rPr>
          <w:rFonts w:hint="eastAsia"/>
        </w:rPr>
        <w:t>文中有很多参考文献，和国内外相关技术的研究路线</w:t>
      </w:r>
    </w:p>
    <w:p w14:paraId="1B4CE586" w14:textId="77777777" w:rsidR="00BC682E" w:rsidRDefault="00000000">
      <w:pPr>
        <w:pStyle w:val="3"/>
      </w:pPr>
      <w:bookmarkStart w:id="35" w:name="_Toc149742118"/>
      <w:r>
        <w:rPr>
          <w:rFonts w:hint="eastAsia"/>
        </w:rPr>
        <w:lastRenderedPageBreak/>
        <w:t>1</w:t>
      </w:r>
      <w:r>
        <w:t>.1 *</w:t>
      </w:r>
      <w:r>
        <w:rPr>
          <w:rFonts w:hint="eastAsia"/>
        </w:rPr>
        <w:t xml:space="preserve">手眼标定 </w:t>
      </w:r>
      <w:r>
        <w:t xml:space="preserve"> --- </w:t>
      </w:r>
      <w:r>
        <w:rPr>
          <w:rFonts w:hint="eastAsia"/>
        </w:rPr>
        <w:t>相关文章</w:t>
      </w:r>
      <w:bookmarkEnd w:id="35"/>
    </w:p>
    <w:p w14:paraId="700E0118" w14:textId="77777777" w:rsidR="00BC682E" w:rsidRDefault="00BC682E">
      <w:pPr>
        <w:wordWrap w:val="0"/>
        <w:ind w:firstLine="420"/>
      </w:pPr>
    </w:p>
    <w:tbl>
      <w:tblPr>
        <w:tblStyle w:val="a7"/>
        <w:tblW w:w="0" w:type="auto"/>
        <w:tblLook w:val="04A0" w:firstRow="1" w:lastRow="0" w:firstColumn="1" w:lastColumn="0" w:noHBand="0" w:noVBand="1"/>
      </w:tblPr>
      <w:tblGrid>
        <w:gridCol w:w="8522"/>
      </w:tblGrid>
      <w:tr w:rsidR="00BC682E" w14:paraId="1C008DE5" w14:textId="77777777">
        <w:tc>
          <w:tcPr>
            <w:tcW w:w="8522" w:type="dxa"/>
          </w:tcPr>
          <w:p w14:paraId="644CF77E" w14:textId="77777777" w:rsidR="00BC682E" w:rsidRDefault="00000000">
            <w:pPr>
              <w:wordWrap w:val="0"/>
              <w:ind w:firstLine="420"/>
            </w:pPr>
            <w:r>
              <w:rPr>
                <w:rFonts w:hint="eastAsia"/>
              </w:rPr>
              <w:t>1</w:t>
            </w:r>
            <w:r>
              <w:t xml:space="preserve">. </w:t>
            </w:r>
            <w:r>
              <w:rPr>
                <w:rFonts w:hint="eastAsia"/>
              </w:rPr>
              <w:t>感觉文章很好，但是没有看懂</w:t>
            </w:r>
          </w:p>
          <w:p w14:paraId="77BF8DB0" w14:textId="77777777" w:rsidR="00BC682E" w:rsidRDefault="00000000">
            <w:pPr>
              <w:wordWrap w:val="0"/>
              <w:ind w:firstLine="420"/>
            </w:pPr>
            <w:hyperlink r:id="rId38" w:history="1">
              <w:r>
                <w:rPr>
                  <w:rStyle w:val="aa"/>
                </w:rPr>
                <w:t>(147条消息) 工业机器人工具坐标系（TCF）标定的六点法原理_工业机器人tcp六点法_-贝塔-的博客-CSDN博客</w:t>
              </w:r>
            </w:hyperlink>
          </w:p>
          <w:p w14:paraId="0AAB8EE1" w14:textId="77777777" w:rsidR="00BC682E" w:rsidRDefault="00000000">
            <w:pPr>
              <w:wordWrap w:val="0"/>
              <w:ind w:firstLine="420"/>
            </w:pPr>
            <w:r>
              <w:t>2.C:\Users\austin.zhang\Documents\Paper\reading</w:t>
            </w:r>
          </w:p>
          <w:p w14:paraId="7294FD9D" w14:textId="77777777" w:rsidR="00BC682E" w:rsidRDefault="00000000">
            <w:pPr>
              <w:wordWrap w:val="0"/>
              <w:ind w:firstLine="420"/>
            </w:pPr>
            <w:r>
              <w:rPr>
                <w:rFonts w:hint="eastAsia"/>
              </w:rPr>
              <w:t>一种结合</w:t>
            </w:r>
            <w:r>
              <w:t xml:space="preserve"> TCP </w:t>
            </w:r>
            <w:r>
              <w:rPr>
                <w:rFonts w:hint="eastAsia"/>
              </w:rPr>
              <w:t>标定的深度相机手眼标定方法</w:t>
            </w:r>
          </w:p>
          <w:p w14:paraId="58D272DC" w14:textId="77777777" w:rsidR="00BC682E" w:rsidRDefault="00000000">
            <w:pPr>
              <w:wordWrap w:val="0"/>
              <w:ind w:firstLine="420"/>
            </w:pPr>
            <w:r>
              <w:rPr>
                <w:rFonts w:hint="eastAsia"/>
              </w:rPr>
              <w:t>3</w:t>
            </w:r>
            <w:r>
              <w:t>.</w:t>
            </w:r>
            <w:r>
              <w:rPr>
                <w:rFonts w:hint="eastAsia"/>
              </w:rPr>
              <w:t>超级详细！！</w:t>
            </w:r>
          </w:p>
          <w:p w14:paraId="1C8D4175" w14:textId="77777777" w:rsidR="00BC682E" w:rsidRDefault="00000000">
            <w:pPr>
              <w:wordWrap w:val="0"/>
              <w:ind w:firstLine="420"/>
            </w:pPr>
            <w:hyperlink r:id="rId39" w:history="1">
              <w:r>
                <w:rPr>
                  <w:rStyle w:val="aa"/>
                </w:rPr>
                <w:t>(147条消息) 机器人手眼标定Ax=xB（eye to hand和eye in hand）及平面九点法标定_yaked19的博客-CSDN博客</w:t>
              </w:r>
            </w:hyperlink>
          </w:p>
          <w:p w14:paraId="7214EFAE" w14:textId="77777777" w:rsidR="00BC682E" w:rsidRDefault="00000000">
            <w:pPr>
              <w:wordWrap w:val="0"/>
              <w:ind w:firstLine="420"/>
            </w:pPr>
            <w:r>
              <w:rPr>
                <w:rFonts w:hint="eastAsia"/>
              </w:rPr>
              <w:t>4</w:t>
            </w:r>
            <w:r>
              <w:t>.</w:t>
            </w:r>
            <w:r>
              <w:rPr>
                <w:rFonts w:hint="eastAsia"/>
              </w:rPr>
              <w:t>博主的文章比较全面</w:t>
            </w:r>
          </w:p>
          <w:p w14:paraId="283BDFAC" w14:textId="77777777" w:rsidR="00BC682E" w:rsidRDefault="00000000">
            <w:pPr>
              <w:wordWrap w:val="0"/>
              <w:ind w:firstLine="420"/>
            </w:pPr>
            <w:hyperlink r:id="rId40" w:history="1">
              <w:r>
                <w:rPr>
                  <w:rStyle w:val="aa"/>
                </w:rPr>
                <w:t>(147条消息) 机器人手眼标定原理介绍（含详细推导过程）使用Tsai-Lenz算法_鱼香ROS的博客-CSDN博客</w:t>
              </w:r>
            </w:hyperlink>
          </w:p>
        </w:tc>
      </w:tr>
      <w:tr w:rsidR="00BC682E" w14:paraId="33F0AA3B" w14:textId="77777777">
        <w:tc>
          <w:tcPr>
            <w:tcW w:w="8522" w:type="dxa"/>
          </w:tcPr>
          <w:p w14:paraId="5C505DCF" w14:textId="77777777" w:rsidR="00BC682E" w:rsidRDefault="00000000">
            <w:pPr>
              <w:wordWrap w:val="0"/>
              <w:ind w:firstLine="420"/>
            </w:pPr>
            <w:r>
              <w:t xml:space="preserve">1. </w:t>
            </w:r>
            <w:r>
              <w:rPr>
                <w:rFonts w:hint="eastAsia"/>
              </w:rPr>
              <w:t>AX</w:t>
            </w:r>
            <w:r>
              <w:t>=</w:t>
            </w:r>
            <w:r>
              <w:rPr>
                <w:rFonts w:hint="eastAsia"/>
              </w:rPr>
              <w:t xml:space="preserve">XB问题的计算 </w:t>
            </w:r>
            <w:r>
              <w:t xml:space="preserve"> ---  </w:t>
            </w:r>
            <w:r>
              <w:rPr>
                <w:rFonts w:hint="eastAsia"/>
              </w:rPr>
              <w:t>精度</w:t>
            </w:r>
          </w:p>
          <w:p w14:paraId="122BC351" w14:textId="77777777" w:rsidR="00BC682E" w:rsidRDefault="00BC682E">
            <w:pPr>
              <w:wordWrap w:val="0"/>
              <w:ind w:firstLineChars="0"/>
            </w:pPr>
          </w:p>
        </w:tc>
      </w:tr>
    </w:tbl>
    <w:p w14:paraId="32BF6EEE" w14:textId="77777777" w:rsidR="00BC682E" w:rsidRDefault="00000000">
      <w:pPr>
        <w:pStyle w:val="3"/>
      </w:pPr>
      <w:bookmarkStart w:id="36" w:name="_Toc149742119"/>
      <w:r>
        <w:rPr>
          <w:rFonts w:hint="eastAsia"/>
        </w:rPr>
        <w:t>1</w:t>
      </w:r>
      <w:r>
        <w:t>.2 *</w:t>
      </w:r>
      <w:r>
        <w:rPr>
          <w:rFonts w:hint="eastAsia"/>
        </w:rPr>
        <w:t>点云处理</w:t>
      </w:r>
      <w:bookmarkEnd w:id="36"/>
    </w:p>
    <w:tbl>
      <w:tblPr>
        <w:tblStyle w:val="a7"/>
        <w:tblW w:w="0" w:type="auto"/>
        <w:tblLook w:val="04A0" w:firstRow="1" w:lastRow="0" w:firstColumn="1" w:lastColumn="0" w:noHBand="0" w:noVBand="1"/>
      </w:tblPr>
      <w:tblGrid>
        <w:gridCol w:w="8522"/>
      </w:tblGrid>
      <w:tr w:rsidR="00BC682E" w14:paraId="71610047" w14:textId="77777777">
        <w:tc>
          <w:tcPr>
            <w:tcW w:w="8522" w:type="dxa"/>
          </w:tcPr>
          <w:p w14:paraId="750F5D99" w14:textId="77777777" w:rsidR="00BC682E" w:rsidRDefault="00000000">
            <w:pPr>
              <w:wordWrap w:val="0"/>
              <w:ind w:firstLine="480"/>
              <w:rPr>
                <w:rStyle w:val="fontstyle01"/>
                <w:rFonts w:hint="default"/>
              </w:rPr>
            </w:pPr>
            <w:r>
              <w:rPr>
                <w:rStyle w:val="fontstyle01"/>
                <w:rFonts w:hint="default"/>
              </w:rPr>
              <w:t>点云分割算法主要有以下四大类：基于点云聚类的、基于区域生长的、基于边缘识别的、基于标准模型的。</w:t>
            </w:r>
          </w:p>
          <w:p w14:paraId="6986BF2D" w14:textId="77777777" w:rsidR="00BC682E" w:rsidRDefault="00000000">
            <w:pPr>
              <w:wordWrap w:val="0"/>
              <w:ind w:firstLine="480"/>
            </w:pPr>
            <w:r>
              <w:rPr>
                <w:rFonts w:ascii="宋体" w:eastAsia="宋体" w:hAnsi="宋体"/>
                <w:color w:val="000000"/>
                <w:sz w:val="24"/>
                <w:szCs w:val="24"/>
              </w:rPr>
              <w:t xml:space="preserve">基于点云聚类的算法中欧式聚类使用较为广泛，其适合在已经分割划分之后对剩下的部分点云进行聚类以便后续的进一步分割。基于边缘识别的方法则适用于在分割刚开始时先利用边缘信息进行预分割。基于标准模型的方法有 </w:t>
            </w:r>
            <w:r>
              <w:rPr>
                <w:rFonts w:ascii="TimesNewRomanPSMT" w:hAnsi="TimesNewRomanPSMT"/>
                <w:color w:val="000000"/>
                <w:sz w:val="24"/>
                <w:szCs w:val="24"/>
              </w:rPr>
              <w:t xml:space="preserve">Hough </w:t>
            </w:r>
            <w:r>
              <w:rPr>
                <w:rFonts w:ascii="宋体" w:eastAsia="宋体" w:hAnsi="宋体"/>
                <w:color w:val="000000"/>
                <w:sz w:val="24"/>
                <w:szCs w:val="24"/>
              </w:rPr>
              <w:t>变换和</w:t>
            </w:r>
            <w:r>
              <w:rPr>
                <w:rFonts w:ascii="TimesNewRomanPSMT" w:hAnsi="TimesNewRomanPSMT"/>
                <w:color w:val="000000"/>
                <w:sz w:val="24"/>
                <w:szCs w:val="24"/>
              </w:rPr>
              <w:t>RANSAC</w:t>
            </w:r>
            <w:r>
              <w:rPr>
                <w:rFonts w:ascii="宋体" w:eastAsia="宋体" w:hAnsi="宋体"/>
                <w:color w:val="000000"/>
                <w:sz w:val="24"/>
                <w:szCs w:val="24"/>
              </w:rPr>
              <w:t xml:space="preserve">（随机样本一致性），其中 </w:t>
            </w:r>
            <w:r>
              <w:rPr>
                <w:rFonts w:ascii="TimesNewRomanPSMT" w:hAnsi="TimesNewRomanPSMT"/>
                <w:color w:val="000000"/>
                <w:sz w:val="24"/>
                <w:szCs w:val="24"/>
              </w:rPr>
              <w:t xml:space="preserve">Hough </w:t>
            </w:r>
            <w:r>
              <w:rPr>
                <w:rFonts w:ascii="宋体" w:eastAsia="宋体" w:hAnsi="宋体"/>
                <w:color w:val="000000"/>
                <w:sz w:val="24"/>
                <w:szCs w:val="24"/>
              </w:rPr>
              <w:t xml:space="preserve">变换适合提取直线、圆等特征， </w:t>
            </w:r>
            <w:r>
              <w:rPr>
                <w:rFonts w:ascii="TimesNewRomanPSMT" w:hAnsi="TimesNewRomanPSMT"/>
                <w:color w:val="000000"/>
                <w:sz w:val="24"/>
                <w:szCs w:val="24"/>
              </w:rPr>
              <w:t>RANSAC</w:t>
            </w:r>
            <w:r>
              <w:rPr>
                <w:rFonts w:ascii="宋体" w:eastAsia="宋体" w:hAnsi="宋体"/>
                <w:color w:val="000000"/>
                <w:sz w:val="24"/>
                <w:szCs w:val="24"/>
              </w:rPr>
              <w:t>则多用于平面、圆柱面、球面等。基于区域生长的分割则关注点云中点与点之间的特征信息，通过这样的特征信息将点与点进行合并或者分开</w:t>
            </w:r>
            <w:r>
              <w:rPr>
                <w:rFonts w:ascii="宋体" w:eastAsia="宋体" w:hAnsi="宋体" w:hint="eastAsia"/>
                <w:color w:val="000000"/>
                <w:sz w:val="24"/>
                <w:szCs w:val="24"/>
              </w:rPr>
              <w:t>。</w:t>
            </w:r>
          </w:p>
        </w:tc>
      </w:tr>
    </w:tbl>
    <w:p w14:paraId="3154A951" w14:textId="77777777" w:rsidR="00BC682E" w:rsidRDefault="00000000">
      <w:pPr>
        <w:pStyle w:val="1"/>
      </w:pPr>
      <w:bookmarkStart w:id="37" w:name="_Toc149742120"/>
      <w:r>
        <w:rPr>
          <w:rFonts w:hint="eastAsia"/>
        </w:rPr>
        <w:t>7</w:t>
      </w:r>
      <w:r>
        <w:t>.19</w:t>
      </w:r>
      <w:bookmarkEnd w:id="37"/>
    </w:p>
    <w:p w14:paraId="17F05647" w14:textId="77777777" w:rsidR="00BC682E" w:rsidRDefault="00000000">
      <w:pPr>
        <w:wordWrap w:val="0"/>
        <w:ind w:firstLine="420"/>
      </w:pPr>
      <w:r>
        <w:rPr>
          <w:rFonts w:hint="eastAsia"/>
        </w:rPr>
        <w:t>工作安排：1</w:t>
      </w:r>
      <w:r>
        <w:t>.</w:t>
      </w:r>
      <w:r>
        <w:rPr>
          <w:rFonts w:hint="eastAsia"/>
        </w:rPr>
        <w:t>研读基于线激光的水轮机机器人测</w:t>
      </w:r>
      <w:r>
        <w:t>...标定与焊点加工区域特征提取_吉鹏晖</w:t>
      </w:r>
      <w:r>
        <w:rPr>
          <w:rFonts w:hint="eastAsia"/>
        </w:rPr>
        <w:t>，并结合之前关于涂胶的论文，整理出整个项目的大概思路。2</w:t>
      </w:r>
      <w:r>
        <w:t>.</w:t>
      </w:r>
      <w:r>
        <w:rPr>
          <w:rFonts w:hint="eastAsia"/>
        </w:rPr>
        <w:t>调研VM、Halcon和市面上其他商用的视觉算法。3</w:t>
      </w:r>
      <w:r>
        <w:t>.</w:t>
      </w:r>
      <w:r>
        <w:rPr>
          <w:rFonts w:hint="eastAsia"/>
        </w:rPr>
        <w:t>学习PCL，整理PCL和open</w:t>
      </w:r>
      <w:r>
        <w:t>3</w:t>
      </w:r>
      <w:r>
        <w:rPr>
          <w:rFonts w:hint="eastAsia"/>
        </w:rPr>
        <w:t>D的差异4</w:t>
      </w:r>
      <w:r>
        <w:t>.</w:t>
      </w:r>
      <w:r>
        <w:rPr>
          <w:rFonts w:hint="eastAsia"/>
        </w:rPr>
        <w:t>调研海康相机</w:t>
      </w:r>
    </w:p>
    <w:p w14:paraId="7A2AB110" w14:textId="77777777" w:rsidR="00BC682E" w:rsidRDefault="00000000">
      <w:pPr>
        <w:wordWrap w:val="0"/>
        <w:ind w:firstLine="420"/>
      </w:pPr>
      <w:r>
        <w:rPr>
          <w:rFonts w:hint="eastAsia"/>
        </w:rPr>
        <w:t>（将这篇文档转换为markdown，下载git，以后直接上传云端）</w:t>
      </w:r>
    </w:p>
    <w:p w14:paraId="52D7B9C2" w14:textId="77777777" w:rsidR="00BC682E" w:rsidRDefault="00000000">
      <w:pPr>
        <w:pStyle w:val="2"/>
      </w:pPr>
      <w:bookmarkStart w:id="38" w:name="_Toc149742121"/>
      <w:r>
        <w:lastRenderedPageBreak/>
        <w:t xml:space="preserve">1. </w:t>
      </w:r>
      <w:r>
        <w:rPr>
          <w:rFonts w:hint="eastAsia"/>
        </w:rPr>
        <w:t xml:space="preserve">*点云处理 </w:t>
      </w:r>
      <w:r>
        <w:t xml:space="preserve">– </w:t>
      </w:r>
      <w:r>
        <w:rPr>
          <w:rFonts w:hint="eastAsia"/>
        </w:rPr>
        <w:t>昨天论文</w:t>
      </w:r>
      <w:bookmarkEnd w:id="38"/>
    </w:p>
    <w:tbl>
      <w:tblPr>
        <w:tblStyle w:val="a7"/>
        <w:tblW w:w="0" w:type="auto"/>
        <w:tblLook w:val="04A0" w:firstRow="1" w:lastRow="0" w:firstColumn="1" w:lastColumn="0" w:noHBand="0" w:noVBand="1"/>
      </w:tblPr>
      <w:tblGrid>
        <w:gridCol w:w="8522"/>
      </w:tblGrid>
      <w:tr w:rsidR="00BC682E" w14:paraId="091A290C" w14:textId="77777777">
        <w:tc>
          <w:tcPr>
            <w:tcW w:w="8522" w:type="dxa"/>
          </w:tcPr>
          <w:p w14:paraId="38FE2690" w14:textId="77777777" w:rsidR="00BC682E" w:rsidRDefault="00000000">
            <w:pPr>
              <w:ind w:firstLine="420"/>
            </w:pPr>
            <w:r>
              <w:t xml:space="preserve">从左至右依次为欧式聚类、区域生长、边缘识别、 </w:t>
            </w:r>
            <w:r>
              <w:rPr>
                <w:rFonts w:ascii="TimesNewRomanPSMT" w:hAnsi="TimesNewRomanPSMT"/>
              </w:rPr>
              <w:t xml:space="preserve">RANSAC </w:t>
            </w:r>
            <w:r>
              <w:t>算法的效果在点云分割中除了上述分割方法外还有对点云的语义分割（</w:t>
            </w:r>
            <w:r>
              <w:rPr>
                <w:rFonts w:ascii="TimesNewRomanPSMT" w:hAnsi="TimesNewRomanPSMT"/>
              </w:rPr>
              <w:t>PCSS</w:t>
            </w:r>
            <w:r>
              <w:t xml:space="preserve">）， </w:t>
            </w:r>
            <w:r>
              <w:rPr>
                <w:rFonts w:ascii="TimesNewRomanPSMT" w:hAnsi="TimesNewRomanPSMT"/>
              </w:rPr>
              <w:t xml:space="preserve">PCSS </w:t>
            </w:r>
            <w:r>
              <w:t xml:space="preserve">相比于 </w:t>
            </w:r>
            <w:r>
              <w:rPr>
                <w:rFonts w:ascii="TimesNewRomanPSMT" w:hAnsi="TimesNewRomanPSMT"/>
              </w:rPr>
              <w:t xml:space="preserve">PCS </w:t>
            </w:r>
            <w:r>
              <w:t xml:space="preserve">会在分割后为每个点生成语义信息。 </w:t>
            </w:r>
            <w:r>
              <w:rPr>
                <w:rFonts w:ascii="TimesNewRomanPSMT" w:hAnsi="TimesNewRomanPSMT"/>
              </w:rPr>
              <w:t xml:space="preserve">PCSS </w:t>
            </w:r>
            <w:r>
              <w:t>的常规的方法为有监督机器学习，目前较为前沿的还有点云的深度学习方法</w:t>
            </w:r>
          </w:p>
        </w:tc>
      </w:tr>
    </w:tbl>
    <w:p w14:paraId="4BA576D1" w14:textId="77777777" w:rsidR="00BC682E" w:rsidRDefault="00000000">
      <w:pPr>
        <w:pStyle w:val="2"/>
      </w:pPr>
      <w:bookmarkStart w:id="39" w:name="_Toc149742122"/>
      <w:r>
        <w:t xml:space="preserve">2. </w:t>
      </w:r>
      <w:r>
        <w:rPr>
          <w:rFonts w:hint="eastAsia"/>
        </w:rPr>
        <w:t>C++</w:t>
      </w:r>
      <w:r>
        <w:t xml:space="preserve"> &amp; </w:t>
      </w:r>
      <w:r>
        <w:rPr>
          <w:rFonts w:hint="eastAsia"/>
        </w:rPr>
        <w:t>PCL学习</w:t>
      </w:r>
      <w:bookmarkEnd w:id="39"/>
    </w:p>
    <w:p w14:paraId="25CC1861" w14:textId="77777777" w:rsidR="00BC682E" w:rsidRDefault="00000000">
      <w:pPr>
        <w:pStyle w:val="3"/>
      </w:pPr>
      <w:bookmarkStart w:id="40" w:name="_Toc149742123"/>
      <w:r>
        <w:rPr>
          <w:rFonts w:hint="eastAsia"/>
        </w:rPr>
        <w:t>2</w:t>
      </w:r>
      <w:r>
        <w:t xml:space="preserve">.1 </w:t>
      </w:r>
      <w:r>
        <w:rPr>
          <w:rFonts w:hint="eastAsia"/>
        </w:rPr>
        <w:t>区域生长分割</w:t>
      </w:r>
      <w:bookmarkEnd w:id="40"/>
    </w:p>
    <w:p w14:paraId="21CFFCA9" w14:textId="77777777" w:rsidR="00BC682E" w:rsidRDefault="00000000">
      <w:pPr>
        <w:ind w:firstLineChars="0" w:firstLine="0"/>
      </w:pPr>
      <w:hyperlink r:id="rId41" w:history="1">
        <w:r>
          <w:rPr>
            <w:rStyle w:val="aa"/>
          </w:rPr>
          <w:t>(149条消息) pcl小知识（四）——区域生长分割原理(region growing segmentation)_pcl分割_刘坤的博客的博客-CSDN博客</w:t>
        </w:r>
      </w:hyperlink>
    </w:p>
    <w:tbl>
      <w:tblPr>
        <w:tblStyle w:val="a7"/>
        <w:tblW w:w="0" w:type="auto"/>
        <w:tblLook w:val="04A0" w:firstRow="1" w:lastRow="0" w:firstColumn="1" w:lastColumn="0" w:noHBand="0" w:noVBand="1"/>
      </w:tblPr>
      <w:tblGrid>
        <w:gridCol w:w="8522"/>
      </w:tblGrid>
      <w:tr w:rsidR="00BC682E" w14:paraId="3A77A3F8" w14:textId="77777777">
        <w:tc>
          <w:tcPr>
            <w:tcW w:w="8522" w:type="dxa"/>
          </w:tcPr>
          <w:p w14:paraId="431C9472" w14:textId="77777777" w:rsidR="00BC682E" w:rsidRDefault="00000000">
            <w:pPr>
              <w:ind w:firstLineChars="0" w:firstLine="0"/>
            </w:pPr>
            <w:r>
              <w:rPr>
                <w:rFonts w:hint="eastAsia"/>
              </w:rPr>
              <w:t>看着效果还可以，应该可以实现提取优化</w:t>
            </w:r>
          </w:p>
        </w:tc>
      </w:tr>
    </w:tbl>
    <w:p w14:paraId="1ADA30AC" w14:textId="77777777" w:rsidR="00BC682E" w:rsidRDefault="00BC682E">
      <w:pPr>
        <w:ind w:firstLineChars="0" w:firstLine="0"/>
      </w:pPr>
    </w:p>
    <w:p w14:paraId="3F89E637" w14:textId="77777777" w:rsidR="00BC682E" w:rsidRDefault="00000000">
      <w:pPr>
        <w:pStyle w:val="3"/>
      </w:pPr>
      <w:bookmarkStart w:id="41" w:name="_Toc149742124"/>
      <w:r>
        <w:rPr>
          <w:rFonts w:hint="eastAsia"/>
        </w:rPr>
        <w:t>2</w:t>
      </w:r>
      <w:r>
        <w:t xml:space="preserve">.2 </w:t>
      </w:r>
      <w:r>
        <w:rPr>
          <w:rFonts w:hint="eastAsia"/>
        </w:rPr>
        <w:t>提取聚类分类</w:t>
      </w:r>
      <w:bookmarkEnd w:id="41"/>
    </w:p>
    <w:p w14:paraId="28519A82" w14:textId="77777777" w:rsidR="00BC682E" w:rsidRDefault="00000000">
      <w:pPr>
        <w:ind w:firstLineChars="0" w:firstLine="0"/>
      </w:pPr>
      <w:hyperlink r:id="rId42" w:history="1">
        <w:r>
          <w:rPr>
            <w:rStyle w:val="aa"/>
          </w:rPr>
          <w:t>(149条消息) pcl点云聚类后的点云索引提取与输出pcd聚类结果_菜是菜人是真帅的博客-CSDN博客</w:t>
        </w:r>
      </w:hyperlink>
    </w:p>
    <w:tbl>
      <w:tblPr>
        <w:tblStyle w:val="a7"/>
        <w:tblW w:w="0" w:type="auto"/>
        <w:tblLook w:val="04A0" w:firstRow="1" w:lastRow="0" w:firstColumn="1" w:lastColumn="0" w:noHBand="0" w:noVBand="1"/>
      </w:tblPr>
      <w:tblGrid>
        <w:gridCol w:w="8522"/>
      </w:tblGrid>
      <w:tr w:rsidR="00BC682E" w14:paraId="7B643A15" w14:textId="77777777">
        <w:tc>
          <w:tcPr>
            <w:tcW w:w="8522" w:type="dxa"/>
          </w:tcPr>
          <w:p w14:paraId="5DA12E7D" w14:textId="77777777" w:rsidR="00BC682E" w:rsidRDefault="00000000">
            <w:pPr>
              <w:ind w:firstLineChars="0" w:firstLine="0"/>
            </w:pPr>
            <w:r>
              <w:rPr>
                <w:noProof/>
              </w:rPr>
              <w:drawing>
                <wp:inline distT="0" distB="0" distL="0" distR="0" wp14:anchorId="2B435B11" wp14:editId="5209698D">
                  <wp:extent cx="5274310" cy="37064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5274310" cy="3706495"/>
                          </a:xfrm>
                          <a:prstGeom prst="rect">
                            <a:avLst/>
                          </a:prstGeom>
                        </pic:spPr>
                      </pic:pic>
                    </a:graphicData>
                  </a:graphic>
                </wp:inline>
              </w:drawing>
            </w:r>
          </w:p>
          <w:p w14:paraId="0B815345" w14:textId="77777777" w:rsidR="00BC682E" w:rsidRDefault="00000000">
            <w:pPr>
              <w:ind w:firstLineChars="0" w:firstLine="0"/>
            </w:pPr>
            <w:r>
              <w:rPr>
                <w:rFonts w:hint="eastAsia"/>
              </w:rPr>
              <w:t>提取最值</w:t>
            </w:r>
          </w:p>
        </w:tc>
      </w:tr>
    </w:tbl>
    <w:p w14:paraId="4F15246D" w14:textId="77777777" w:rsidR="00BC682E" w:rsidRDefault="00BC682E">
      <w:pPr>
        <w:ind w:firstLineChars="0" w:firstLine="0"/>
      </w:pPr>
    </w:p>
    <w:p w14:paraId="7923398B" w14:textId="77777777" w:rsidR="00BC682E" w:rsidRDefault="00000000">
      <w:pPr>
        <w:pStyle w:val="3"/>
      </w:pPr>
      <w:bookmarkStart w:id="42" w:name="_Toc149742125"/>
      <w:r>
        <w:rPr>
          <w:rFonts w:hint="eastAsia"/>
        </w:rPr>
        <w:lastRenderedPageBreak/>
        <w:t>2</w:t>
      </w:r>
      <w:r>
        <w:t xml:space="preserve">.3 </w:t>
      </w:r>
      <w:r>
        <w:rPr>
          <w:rFonts w:hint="eastAsia"/>
        </w:rPr>
        <w:t>长边提取示例</w:t>
      </w:r>
      <w:bookmarkEnd w:id="42"/>
    </w:p>
    <w:tbl>
      <w:tblPr>
        <w:tblStyle w:val="a7"/>
        <w:tblW w:w="0" w:type="auto"/>
        <w:tblLook w:val="04A0" w:firstRow="1" w:lastRow="0" w:firstColumn="1" w:lastColumn="0" w:noHBand="0" w:noVBand="1"/>
      </w:tblPr>
      <w:tblGrid>
        <w:gridCol w:w="8522"/>
      </w:tblGrid>
      <w:tr w:rsidR="00BC682E" w14:paraId="628971C3" w14:textId="77777777">
        <w:tc>
          <w:tcPr>
            <w:tcW w:w="8522" w:type="dxa"/>
          </w:tcPr>
          <w:p w14:paraId="5763826E" w14:textId="77777777" w:rsidR="00BC682E" w:rsidRDefault="00000000">
            <w:pPr>
              <w:ind w:firstLine="420"/>
            </w:pPr>
            <w:r>
              <w:t>open3d聚类long_utility.pcd -&gt; pcl区域生长long_grow0.pcd</w:t>
            </w:r>
          </w:p>
          <w:p w14:paraId="1F8F9665" w14:textId="77777777" w:rsidR="00BC682E" w:rsidRDefault="00000000">
            <w:pPr>
              <w:ind w:firstLine="420"/>
            </w:pPr>
            <w:r>
              <w:rPr>
                <w:noProof/>
              </w:rPr>
              <w:drawing>
                <wp:inline distT="0" distB="0" distL="0" distR="0" wp14:anchorId="4E231FE9" wp14:editId="348C17BE">
                  <wp:extent cx="5267960" cy="234315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
                          <a:stretch>
                            <a:fillRect/>
                          </a:stretch>
                        </pic:blipFill>
                        <pic:spPr>
                          <a:xfrm>
                            <a:off x="0" y="0"/>
                            <a:ext cx="5268060" cy="2343477"/>
                          </a:xfrm>
                          <a:prstGeom prst="rect">
                            <a:avLst/>
                          </a:prstGeom>
                        </pic:spPr>
                      </pic:pic>
                    </a:graphicData>
                  </a:graphic>
                </wp:inline>
              </w:drawing>
            </w:r>
          </w:p>
        </w:tc>
      </w:tr>
    </w:tbl>
    <w:p w14:paraId="4DDE3435" w14:textId="77777777" w:rsidR="00BC682E" w:rsidRDefault="00BC682E">
      <w:pPr>
        <w:ind w:firstLine="420"/>
      </w:pPr>
    </w:p>
    <w:p w14:paraId="6085C472" w14:textId="77777777" w:rsidR="00BC682E" w:rsidRDefault="00BC682E">
      <w:pPr>
        <w:ind w:firstLine="420"/>
      </w:pPr>
    </w:p>
    <w:p w14:paraId="06CE3889" w14:textId="77777777" w:rsidR="00BC682E" w:rsidRDefault="00000000">
      <w:pPr>
        <w:pStyle w:val="2"/>
      </w:pPr>
      <w:bookmarkStart w:id="43" w:name="_Toc149742126"/>
      <w:r>
        <w:rPr>
          <w:rFonts w:hint="eastAsia"/>
        </w:rPr>
        <w:t>3</w:t>
      </w:r>
      <w:r>
        <w:t>.</w:t>
      </w:r>
      <w:r>
        <w:rPr>
          <w:rFonts w:hint="eastAsia"/>
        </w:rPr>
        <w:t>windows</w:t>
      </w:r>
      <w:r>
        <w:t xml:space="preserve">+vscode+pcl+cmake </w:t>
      </w:r>
      <w:r>
        <w:rPr>
          <w:rFonts w:hint="eastAsia"/>
        </w:rPr>
        <w:t>问题剖析</w:t>
      </w:r>
      <w:bookmarkEnd w:id="43"/>
    </w:p>
    <w:tbl>
      <w:tblPr>
        <w:tblStyle w:val="a7"/>
        <w:tblW w:w="0" w:type="auto"/>
        <w:tblLook w:val="04A0" w:firstRow="1" w:lastRow="0" w:firstColumn="1" w:lastColumn="0" w:noHBand="0" w:noVBand="1"/>
      </w:tblPr>
      <w:tblGrid>
        <w:gridCol w:w="8522"/>
      </w:tblGrid>
      <w:tr w:rsidR="00BC682E" w14:paraId="4651B0DB" w14:textId="77777777">
        <w:tc>
          <w:tcPr>
            <w:tcW w:w="8522" w:type="dxa"/>
          </w:tcPr>
          <w:p w14:paraId="305BA18F" w14:textId="77777777" w:rsidR="00BC682E" w:rsidRDefault="00000000">
            <w:pPr>
              <w:ind w:firstLineChars="0" w:firstLine="0"/>
            </w:pPr>
            <w:r>
              <w:rPr>
                <w:noProof/>
              </w:rPr>
              <w:drawing>
                <wp:inline distT="0" distB="0" distL="0" distR="0" wp14:anchorId="7D77B5A7" wp14:editId="7480BB81">
                  <wp:extent cx="5274310" cy="17075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tc>
      </w:tr>
      <w:tr w:rsidR="00BC682E" w14:paraId="54B68D9C" w14:textId="77777777">
        <w:tc>
          <w:tcPr>
            <w:tcW w:w="8522" w:type="dxa"/>
          </w:tcPr>
          <w:p w14:paraId="46FAAD75" w14:textId="77777777" w:rsidR="00BC682E" w:rsidRDefault="00000000">
            <w:pPr>
              <w:ind w:firstLineChars="0" w:firstLine="0"/>
            </w:pPr>
            <w:r>
              <w:rPr>
                <w:noProof/>
              </w:rPr>
              <w:lastRenderedPageBreak/>
              <w:drawing>
                <wp:inline distT="0" distB="0" distL="0" distR="0" wp14:anchorId="09A63D2D" wp14:editId="49859DD2">
                  <wp:extent cx="5274310" cy="37007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700780"/>
                          </a:xfrm>
                          <a:prstGeom prst="rect">
                            <a:avLst/>
                          </a:prstGeom>
                          <a:noFill/>
                          <a:ln>
                            <a:noFill/>
                          </a:ln>
                        </pic:spPr>
                      </pic:pic>
                    </a:graphicData>
                  </a:graphic>
                </wp:inline>
              </w:drawing>
            </w:r>
          </w:p>
          <w:p w14:paraId="19DD2A90" w14:textId="77777777" w:rsidR="00BC682E" w:rsidRDefault="00000000">
            <w:pPr>
              <w:ind w:firstLineChars="0" w:firstLine="0"/>
            </w:pPr>
            <w:r>
              <w:rPr>
                <w:rFonts w:hint="eastAsia"/>
              </w:rPr>
              <w:t>莫名其妙，环境变量和C</w:t>
            </w:r>
            <w:r>
              <w:t>m</w:t>
            </w:r>
            <w:r>
              <w:rPr>
                <w:rFonts w:hint="eastAsia"/>
              </w:rPr>
              <w:t>akeLists</w:t>
            </w:r>
            <w:r>
              <w:t>.txt</w:t>
            </w:r>
            <w:r>
              <w:rPr>
                <w:rFonts w:hint="eastAsia"/>
              </w:rPr>
              <w:t>都设置了PCL_ROOT，结果还是错的</w:t>
            </w:r>
          </w:p>
        </w:tc>
      </w:tr>
    </w:tbl>
    <w:p w14:paraId="7A637575" w14:textId="77777777" w:rsidR="00BC682E" w:rsidRDefault="00000000">
      <w:pPr>
        <w:pStyle w:val="2"/>
        <w:numPr>
          <w:ilvl w:val="0"/>
          <w:numId w:val="8"/>
        </w:numPr>
      </w:pPr>
      <w:bookmarkStart w:id="44" w:name="_Toc149742127"/>
      <w:r>
        <w:rPr>
          <w:rFonts w:hint="eastAsia"/>
        </w:rPr>
        <w:t xml:space="preserve">海康相机 </w:t>
      </w:r>
      <w:r>
        <w:t xml:space="preserve">– </w:t>
      </w:r>
      <w:r>
        <w:rPr>
          <w:rFonts w:hint="eastAsia"/>
        </w:rPr>
        <w:t>调研+实践</w:t>
      </w:r>
      <w:bookmarkEnd w:id="44"/>
    </w:p>
    <w:p w14:paraId="549DF6E6" w14:textId="77777777" w:rsidR="00BC682E" w:rsidRDefault="00000000">
      <w:pPr>
        <w:pStyle w:val="3"/>
      </w:pPr>
      <w:bookmarkStart w:id="45" w:name="_Toc149742128"/>
      <w:r>
        <w:rPr>
          <w:rFonts w:hint="eastAsia"/>
        </w:rPr>
        <w:t>4</w:t>
      </w:r>
      <w:r>
        <w:t>.1</w:t>
      </w:r>
      <w:r>
        <w:rPr>
          <w:rFonts w:hint="eastAsia"/>
        </w:rPr>
        <w:t>使用SDK拿去海康相机数据</w:t>
      </w:r>
      <w:bookmarkEnd w:id="45"/>
    </w:p>
    <w:tbl>
      <w:tblPr>
        <w:tblStyle w:val="a7"/>
        <w:tblW w:w="0" w:type="auto"/>
        <w:tblLook w:val="04A0" w:firstRow="1" w:lastRow="0" w:firstColumn="1" w:lastColumn="0" w:noHBand="0" w:noVBand="1"/>
      </w:tblPr>
      <w:tblGrid>
        <w:gridCol w:w="8522"/>
      </w:tblGrid>
      <w:tr w:rsidR="00BC682E" w14:paraId="1B15FA6F" w14:textId="77777777">
        <w:tc>
          <w:tcPr>
            <w:tcW w:w="8522" w:type="dxa"/>
          </w:tcPr>
          <w:p w14:paraId="4B15B6E3" w14:textId="77777777" w:rsidR="00BC682E" w:rsidRDefault="00000000">
            <w:pPr>
              <w:ind w:firstLineChars="0" w:firstLine="0"/>
            </w:pPr>
            <w:r>
              <w:rPr>
                <w:rFonts w:hint="eastAsia"/>
              </w:rPr>
              <w:t>海康有给简单的示例，但是功能不多</w:t>
            </w:r>
          </w:p>
        </w:tc>
      </w:tr>
    </w:tbl>
    <w:p w14:paraId="3535313E" w14:textId="77777777" w:rsidR="00BC682E" w:rsidRDefault="00000000">
      <w:pPr>
        <w:pStyle w:val="3"/>
      </w:pPr>
      <w:bookmarkStart w:id="46" w:name="_Toc149742129"/>
      <w:r>
        <w:rPr>
          <w:rFonts w:hint="eastAsia"/>
        </w:rPr>
        <w:t>4</w:t>
      </w:r>
      <w:r>
        <w:t xml:space="preserve">.2 </w:t>
      </w:r>
      <w:r>
        <w:rPr>
          <w:rFonts w:hint="eastAsia"/>
        </w:rPr>
        <w:t>拍出钢板点云图，使用VM进行处理，构建基本思路</w:t>
      </w:r>
      <w:bookmarkEnd w:id="46"/>
    </w:p>
    <w:tbl>
      <w:tblPr>
        <w:tblStyle w:val="a7"/>
        <w:tblW w:w="0" w:type="auto"/>
        <w:tblLook w:val="04A0" w:firstRow="1" w:lastRow="0" w:firstColumn="1" w:lastColumn="0" w:noHBand="0" w:noVBand="1"/>
      </w:tblPr>
      <w:tblGrid>
        <w:gridCol w:w="8522"/>
      </w:tblGrid>
      <w:tr w:rsidR="00BC682E" w14:paraId="70D5A426" w14:textId="77777777">
        <w:tc>
          <w:tcPr>
            <w:tcW w:w="8522" w:type="dxa"/>
          </w:tcPr>
          <w:p w14:paraId="54AEE4D9" w14:textId="77777777" w:rsidR="00BC682E" w:rsidRDefault="00000000">
            <w:pPr>
              <w:ind w:firstLineChars="0" w:firstLine="0"/>
            </w:pPr>
            <w:r>
              <w:rPr>
                <w:rFonts w:hint="eastAsia"/>
              </w:rPr>
              <w:t>？钢板横截面拿相机一扫就出来了，之后滤波一下噪声即可。</w:t>
            </w:r>
          </w:p>
          <w:p w14:paraId="548E440E" w14:textId="77777777" w:rsidR="00BC682E" w:rsidRDefault="00000000">
            <w:pPr>
              <w:ind w:firstLineChars="0" w:firstLine="0"/>
            </w:pPr>
            <w:r>
              <w:rPr>
                <w:rFonts w:hint="eastAsia"/>
              </w:rPr>
              <w:t>对项目要做什么还是不清楚</w:t>
            </w:r>
          </w:p>
        </w:tc>
      </w:tr>
    </w:tbl>
    <w:p w14:paraId="4F07488E" w14:textId="77777777" w:rsidR="00BC682E" w:rsidRDefault="00000000">
      <w:pPr>
        <w:pStyle w:val="2"/>
      </w:pPr>
      <w:bookmarkStart w:id="47" w:name="_Toc149742130"/>
      <w:r>
        <w:rPr>
          <w:rFonts w:hint="eastAsia"/>
        </w:rPr>
        <w:t>小结：</w:t>
      </w:r>
      <w:bookmarkEnd w:id="47"/>
    </w:p>
    <w:p w14:paraId="65774813" w14:textId="77777777" w:rsidR="00BC682E" w:rsidRDefault="00000000">
      <w:pPr>
        <w:ind w:firstLineChars="0" w:firstLine="0"/>
      </w:pPr>
      <w:r>
        <w:tab/>
      </w:r>
      <w:r>
        <w:rPr>
          <w:rFonts w:hint="eastAsia"/>
        </w:rPr>
        <w:t>又浪费时间调试了一下widows</w:t>
      </w:r>
      <w:r>
        <w:t>+</w:t>
      </w:r>
      <w:r>
        <w:rPr>
          <w:rFonts w:hint="eastAsia"/>
        </w:rPr>
        <w:t>vscode</w:t>
      </w:r>
      <w:r>
        <w:t>+</w:t>
      </w:r>
      <w:r>
        <w:rPr>
          <w:rFonts w:hint="eastAsia"/>
        </w:rPr>
        <w:t>pcl，找出了问题在哪，但不知道为什么有问题。论文看了一点，看到论文采用的点云分割方法后就去动手实践，没有完全做出来，但是感觉效果应该比open</w:t>
      </w:r>
      <w:r>
        <w:t>3</w:t>
      </w:r>
      <w:r>
        <w:rPr>
          <w:rFonts w:hint="eastAsia"/>
        </w:rPr>
        <w:t>D好些。重新连接了海康相机，拍出了钢板的点云图，后续使用VM进行一些处理，尝试了一下海康自带的SDK实例，感觉功能有点少，需要自己写。明天的话最起码把论文基本过一遍，然后找几篇文献，把流程图和可行性报告的首稿做出来。</w:t>
      </w:r>
    </w:p>
    <w:p w14:paraId="2C14EE99" w14:textId="77777777" w:rsidR="00BC682E" w:rsidRDefault="00000000">
      <w:pPr>
        <w:widowControl/>
        <w:spacing w:line="240" w:lineRule="auto"/>
        <w:ind w:firstLineChars="0" w:firstLine="0"/>
        <w:jc w:val="left"/>
      </w:pPr>
      <w:r>
        <w:br w:type="page"/>
      </w:r>
    </w:p>
    <w:p w14:paraId="3A123A6D" w14:textId="77777777" w:rsidR="00BC682E" w:rsidRDefault="00000000">
      <w:pPr>
        <w:pStyle w:val="1"/>
      </w:pPr>
      <w:bookmarkStart w:id="48" w:name="_Toc149742131"/>
      <w:r>
        <w:lastRenderedPageBreak/>
        <w:t>7.20</w:t>
      </w:r>
      <w:bookmarkEnd w:id="48"/>
    </w:p>
    <w:p w14:paraId="68582F14" w14:textId="77777777" w:rsidR="00BC682E" w:rsidRDefault="00000000">
      <w:pPr>
        <w:ind w:firstLine="420"/>
      </w:pPr>
      <w:r>
        <w:rPr>
          <w:rFonts w:hint="eastAsia"/>
        </w:rPr>
        <w:t>工作安排：</w:t>
      </w:r>
      <w:r>
        <w:rPr>
          <w:rFonts w:hint="eastAsia"/>
          <w:color w:val="70AD47" w:themeColor="accent6"/>
        </w:rPr>
        <w:t>1</w:t>
      </w:r>
      <w:r>
        <w:rPr>
          <w:color w:val="70AD47" w:themeColor="accent6"/>
        </w:rPr>
        <w:t>.</w:t>
      </w:r>
      <w:r>
        <w:rPr>
          <w:rFonts w:hint="eastAsia"/>
          <w:color w:val="70AD47" w:themeColor="accent6"/>
        </w:rPr>
        <w:t>搞清钢板点云处理的任务需求2</w:t>
      </w:r>
      <w:r>
        <w:rPr>
          <w:color w:val="70AD47" w:themeColor="accent6"/>
        </w:rPr>
        <w:t>.</w:t>
      </w:r>
      <w:r>
        <w:rPr>
          <w:rFonts w:hint="eastAsia"/>
          <w:color w:val="70AD47" w:themeColor="accent6"/>
        </w:rPr>
        <w:t>使用PCL和open</w:t>
      </w:r>
      <w:r>
        <w:rPr>
          <w:color w:val="70AD47" w:themeColor="accent6"/>
        </w:rPr>
        <w:t>3</w:t>
      </w:r>
      <w:r>
        <w:rPr>
          <w:rFonts w:hint="eastAsia"/>
          <w:color w:val="70AD47" w:themeColor="accent6"/>
        </w:rPr>
        <w:t>D对点云提取进行优化</w:t>
      </w:r>
      <w:r>
        <w:rPr>
          <w:rFonts w:hint="eastAsia"/>
        </w:rPr>
        <w:t>3</w:t>
      </w:r>
      <w:r>
        <w:t>.</w:t>
      </w:r>
      <w:r>
        <w:rPr>
          <w:rFonts w:hint="eastAsia"/>
        </w:rPr>
        <w:t>论文看完并整理思路，使用chatgpt整理出可行性报告初版。</w:t>
      </w:r>
    </w:p>
    <w:p w14:paraId="1A12F70C" w14:textId="77777777" w:rsidR="00BC682E" w:rsidRDefault="00000000">
      <w:pPr>
        <w:ind w:firstLine="420"/>
      </w:pPr>
      <w:r>
        <w:rPr>
          <w:rFonts w:hint="eastAsia"/>
        </w:rPr>
        <w:t>待解决问题：1</w:t>
      </w:r>
      <w:r>
        <w:t>.</w:t>
      </w:r>
      <w:r>
        <w:rPr>
          <w:rFonts w:hint="eastAsia"/>
        </w:rPr>
        <w:t>钢板的详细场景需求2</w:t>
      </w:r>
      <w:r>
        <w:t>.</w:t>
      </w:r>
      <w:r>
        <w:rPr>
          <w:rFonts w:hint="eastAsia"/>
        </w:rPr>
        <w:t>获取点云之后，机械臂如何根据提取的点云进行后续工作</w:t>
      </w:r>
    </w:p>
    <w:p w14:paraId="649C4699" w14:textId="77777777" w:rsidR="00BC682E" w:rsidRDefault="00000000">
      <w:pPr>
        <w:ind w:firstLine="420"/>
      </w:pPr>
      <w:r>
        <w:rPr>
          <w:rFonts w:hint="eastAsia"/>
        </w:rPr>
        <w:t>*每天安排的任务量力而行，总结的时候要有目的的总结，应该是通过什么学会了什么，还有什么疑问，后续待解决的问题，然后可以说一些注意事项。针对一样意义不大的工作不应该浪费太多时间，比如windows</w:t>
      </w:r>
      <w:r>
        <w:t>+</w:t>
      </w:r>
      <w:r>
        <w:rPr>
          <w:rFonts w:hint="eastAsia"/>
        </w:rPr>
        <w:t>pcl</w:t>
      </w:r>
      <w:r>
        <w:t>+</w:t>
      </w:r>
      <w:r>
        <w:rPr>
          <w:rFonts w:hint="eastAsia"/>
        </w:rPr>
        <w:t>vscode，半个小时如果解决不了就可以先放下等有时间再解决，搞清楚干一件事的目的，配置这个环境是为了学习pcl而不是为了配置环境而配置。</w:t>
      </w:r>
    </w:p>
    <w:p w14:paraId="5A4D411C" w14:textId="77777777" w:rsidR="00BC682E" w:rsidRDefault="00000000">
      <w:pPr>
        <w:pStyle w:val="2"/>
        <w:rPr>
          <w:rStyle w:val="20"/>
        </w:rPr>
      </w:pPr>
      <w:bookmarkStart w:id="49" w:name="_Toc149742132"/>
      <w:r>
        <w:rPr>
          <w:rFonts w:hint="eastAsia"/>
        </w:rPr>
        <w:t>1</w:t>
      </w:r>
      <w:r>
        <w:rPr>
          <w:rStyle w:val="20"/>
        </w:rPr>
        <w:t>. 钢板项目</w:t>
      </w:r>
      <w:bookmarkEnd w:id="49"/>
    </w:p>
    <w:p w14:paraId="60C7ADBB" w14:textId="77777777" w:rsidR="00BC682E" w:rsidRDefault="00000000">
      <w:pPr>
        <w:pStyle w:val="3"/>
      </w:pPr>
      <w:bookmarkStart w:id="50" w:name="_Toc149742133"/>
      <w:r>
        <w:rPr>
          <w:rFonts w:hint="eastAsia"/>
        </w:rPr>
        <w:t>1</w:t>
      </w:r>
      <w:r>
        <w:t xml:space="preserve">.1 </w:t>
      </w:r>
      <w:r>
        <w:rPr>
          <w:rFonts w:hint="eastAsia"/>
        </w:rPr>
        <w:t xml:space="preserve">已解决 </w:t>
      </w:r>
      <w:r>
        <w:t xml:space="preserve">- </w:t>
      </w:r>
      <w:r>
        <w:rPr>
          <w:rFonts w:hint="eastAsia"/>
        </w:rPr>
        <w:t>问题1：项目场景</w:t>
      </w:r>
      <w:bookmarkEnd w:id="50"/>
    </w:p>
    <w:p w14:paraId="6760C19D" w14:textId="77777777" w:rsidR="00BC682E" w:rsidRDefault="00000000">
      <w:pPr>
        <w:ind w:firstLine="420"/>
      </w:pPr>
      <w:r>
        <w:rPr>
          <w:rFonts w:hint="eastAsia"/>
        </w:rPr>
        <w:t>钢板是竖着放在钢筋上面，然后在钢板上面覆盖一层，并将其与钢板进行焊接，那么在工作时下面与钢筋是怎样连接的，已经焊接好的吗，在后续焊接中还需要考虑下面的情况吗？</w:t>
      </w:r>
    </w:p>
    <w:tbl>
      <w:tblPr>
        <w:tblStyle w:val="a7"/>
        <w:tblW w:w="0" w:type="auto"/>
        <w:tblLook w:val="04A0" w:firstRow="1" w:lastRow="0" w:firstColumn="1" w:lastColumn="0" w:noHBand="0" w:noVBand="1"/>
      </w:tblPr>
      <w:tblGrid>
        <w:gridCol w:w="8522"/>
      </w:tblGrid>
      <w:tr w:rsidR="00BC682E" w14:paraId="03CA7F66" w14:textId="77777777">
        <w:tc>
          <w:tcPr>
            <w:tcW w:w="8522" w:type="dxa"/>
          </w:tcPr>
          <w:p w14:paraId="05F08658" w14:textId="77777777" w:rsidR="00BC682E" w:rsidRDefault="00000000">
            <w:pPr>
              <w:ind w:firstLineChars="0" w:firstLine="0"/>
            </w:pPr>
            <w:r>
              <w:rPr>
                <w:rFonts w:hint="eastAsia"/>
              </w:rPr>
              <w:t>首先，这个工作的任务场景是针对钢板上边缘的焊接，那么针对点云提取就好</w:t>
            </w:r>
          </w:p>
          <w:p w14:paraId="775E9D6E" w14:textId="77777777" w:rsidR="00BC682E" w:rsidRDefault="00000000">
            <w:pPr>
              <w:ind w:firstLineChars="0" w:firstLine="0"/>
            </w:pPr>
            <w:r>
              <w:rPr>
                <w:rFonts w:hint="eastAsia"/>
              </w:rPr>
              <w:t>关键点在于能不能使用VM将一套工作直接做出来</w:t>
            </w:r>
          </w:p>
        </w:tc>
      </w:tr>
    </w:tbl>
    <w:p w14:paraId="0A86180B" w14:textId="77777777" w:rsidR="00BC682E" w:rsidRDefault="00000000">
      <w:pPr>
        <w:pStyle w:val="3"/>
      </w:pPr>
      <w:bookmarkStart w:id="51" w:name="_Toc149742134"/>
      <w:r>
        <w:rPr>
          <w:rFonts w:hint="eastAsia"/>
        </w:rPr>
        <w:t>1</w:t>
      </w:r>
      <w:r>
        <w:t xml:space="preserve">.2 </w:t>
      </w:r>
      <w:r>
        <w:rPr>
          <w:rFonts w:hint="eastAsia"/>
        </w:rPr>
        <w:t xml:space="preserve">已解决 </w:t>
      </w:r>
      <w:r>
        <w:t xml:space="preserve">- </w:t>
      </w:r>
      <w:r>
        <w:rPr>
          <w:rFonts w:hint="eastAsia"/>
        </w:rPr>
        <w:t>问题2：获取点云之后的工作如何进行</w:t>
      </w:r>
      <w:bookmarkEnd w:id="51"/>
    </w:p>
    <w:p w14:paraId="55550302" w14:textId="77777777" w:rsidR="00BC682E" w:rsidRDefault="00000000">
      <w:pPr>
        <w:ind w:firstLine="420"/>
      </w:pPr>
      <w:r>
        <w:rPr>
          <w:rFonts w:hint="eastAsia"/>
        </w:rPr>
        <w:t>获取点云轨迹之后如何根据点云轨迹进行工作，不论是涂胶还是焊接。</w:t>
      </w:r>
    </w:p>
    <w:tbl>
      <w:tblPr>
        <w:tblStyle w:val="a7"/>
        <w:tblW w:w="0" w:type="auto"/>
        <w:tblLook w:val="04A0" w:firstRow="1" w:lastRow="0" w:firstColumn="1" w:lastColumn="0" w:noHBand="0" w:noVBand="1"/>
      </w:tblPr>
      <w:tblGrid>
        <w:gridCol w:w="8522"/>
      </w:tblGrid>
      <w:tr w:rsidR="00BC682E" w14:paraId="66B6C4FA" w14:textId="77777777">
        <w:tc>
          <w:tcPr>
            <w:tcW w:w="8522" w:type="dxa"/>
          </w:tcPr>
          <w:p w14:paraId="39615997" w14:textId="77777777" w:rsidR="00BC682E" w:rsidRDefault="00000000">
            <w:pPr>
              <w:ind w:firstLineChars="0" w:firstLine="0"/>
            </w:pPr>
            <w:r>
              <w:rPr>
                <w:rFonts w:hint="eastAsia"/>
              </w:rPr>
              <w:t>获取点云之后需要根据点云进行关键点提取，然后传给机器人进行机器人轨迹生成</w:t>
            </w:r>
          </w:p>
        </w:tc>
      </w:tr>
    </w:tbl>
    <w:p w14:paraId="0CAFA3D5" w14:textId="77777777" w:rsidR="00BC682E" w:rsidRDefault="00BC682E">
      <w:pPr>
        <w:ind w:firstLine="420"/>
      </w:pPr>
    </w:p>
    <w:p w14:paraId="492CE344" w14:textId="77777777" w:rsidR="00BC682E" w:rsidRDefault="00000000">
      <w:pPr>
        <w:pStyle w:val="2"/>
        <w:wordWrap w:val="0"/>
      </w:pPr>
      <w:bookmarkStart w:id="52" w:name="_Toc149742135"/>
      <w:r>
        <w:rPr>
          <w:rFonts w:hint="eastAsia"/>
        </w:rPr>
        <w:lastRenderedPageBreak/>
        <w:t>2</w:t>
      </w:r>
      <w:r>
        <w:t xml:space="preserve">. </w:t>
      </w:r>
      <w:r>
        <w:rPr>
          <w:rFonts w:hint="eastAsia"/>
        </w:rPr>
        <w:t xml:space="preserve">论文 </w:t>
      </w:r>
      <w:r>
        <w:t xml:space="preserve">- </w:t>
      </w:r>
      <w:r>
        <w:rPr>
          <w:rFonts w:hint="eastAsia"/>
        </w:rPr>
        <w:t>基于线激光的水轮机机器人测</w:t>
      </w:r>
      <w:r>
        <w:t>...标定与焊点加工区域特征提取</w:t>
      </w:r>
      <w:bookmarkEnd w:id="52"/>
    </w:p>
    <w:p w14:paraId="5A178D14" w14:textId="77777777" w:rsidR="00BC682E" w:rsidRDefault="00000000">
      <w:pPr>
        <w:pStyle w:val="3"/>
      </w:pPr>
      <w:bookmarkStart w:id="53" w:name="_Toc149742136"/>
      <w:r>
        <w:t xml:space="preserve">2.1 </w:t>
      </w:r>
      <w:r>
        <w:rPr>
          <w:rFonts w:hint="eastAsia"/>
        </w:rPr>
        <w:t>(章节3</w:t>
      </w:r>
      <w:r>
        <w:t>.2.3)线激光点云去重算法分析与实现</w:t>
      </w:r>
      <w:bookmarkEnd w:id="53"/>
    </w:p>
    <w:p w14:paraId="548C2F40" w14:textId="77777777" w:rsidR="00BC682E" w:rsidRDefault="00000000">
      <w:pPr>
        <w:pStyle w:val="4"/>
      </w:pPr>
      <w:r>
        <w:rPr>
          <w:rFonts w:hint="eastAsia"/>
        </w:rPr>
        <w:t>2</w:t>
      </w:r>
      <w:r>
        <w:t xml:space="preserve">.1.1 </w:t>
      </w:r>
      <w:r>
        <w:rPr>
          <w:rFonts w:hint="eastAsia"/>
        </w:rPr>
        <w:t>FPS算法</w:t>
      </w:r>
    </w:p>
    <w:tbl>
      <w:tblPr>
        <w:tblStyle w:val="a7"/>
        <w:tblW w:w="0" w:type="auto"/>
        <w:tblLook w:val="04A0" w:firstRow="1" w:lastRow="0" w:firstColumn="1" w:lastColumn="0" w:noHBand="0" w:noVBand="1"/>
      </w:tblPr>
      <w:tblGrid>
        <w:gridCol w:w="8522"/>
      </w:tblGrid>
      <w:tr w:rsidR="00BC682E" w14:paraId="7FF63911" w14:textId="77777777">
        <w:tc>
          <w:tcPr>
            <w:tcW w:w="8522" w:type="dxa"/>
          </w:tcPr>
          <w:p w14:paraId="20FD952D" w14:textId="77777777" w:rsidR="00BC682E" w:rsidRDefault="00000000">
            <w:pPr>
              <w:ind w:firstLine="420"/>
            </w:pPr>
            <w:r>
              <w:rPr>
                <w:noProof/>
              </w:rPr>
              <w:drawing>
                <wp:inline distT="0" distB="0" distL="0" distR="0" wp14:anchorId="26045D27" wp14:editId="10766F2C">
                  <wp:extent cx="2394585" cy="1911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2416060" cy="1928835"/>
                          </a:xfrm>
                          <a:prstGeom prst="rect">
                            <a:avLst/>
                          </a:prstGeom>
                        </pic:spPr>
                      </pic:pic>
                    </a:graphicData>
                  </a:graphic>
                </wp:inline>
              </w:drawing>
            </w:r>
          </w:p>
          <w:p w14:paraId="3B509A8B" w14:textId="77777777" w:rsidR="00BC682E" w:rsidRDefault="00000000">
            <w:pPr>
              <w:ind w:firstLine="420"/>
            </w:pPr>
            <w:hyperlink r:id="rId48" w:history="1">
              <w:r>
                <w:rPr>
                  <w:rStyle w:val="aa"/>
                </w:rPr>
                <w:t>Farthest Point Sampling (FPS)算法核心思想解析 - 知乎 (zhihu.com)</w:t>
              </w:r>
            </w:hyperlink>
          </w:p>
          <w:p w14:paraId="1E458D02" w14:textId="77777777" w:rsidR="00BC682E" w:rsidRDefault="00000000">
            <w:pPr>
              <w:ind w:firstLine="420"/>
            </w:pPr>
            <w:r>
              <w:rPr>
                <w:rFonts w:hint="eastAsia"/>
              </w:rPr>
              <w:t>使用了动态规划的思想。</w:t>
            </w:r>
          </w:p>
          <w:p w14:paraId="6D3F3647" w14:textId="77777777" w:rsidR="00BC682E" w:rsidRDefault="00000000">
            <w:pPr>
              <w:ind w:firstLine="420"/>
              <w:rPr>
                <w:color w:val="FF0000"/>
              </w:rPr>
            </w:pPr>
            <w:r>
              <w:rPr>
                <w:rFonts w:hint="eastAsia"/>
                <w:color w:val="FF0000"/>
              </w:rPr>
              <w:t xml:space="preserve">上图解释的很明白，L数组是A中点到点P的距离（点P是每次新加入的点） </w:t>
            </w:r>
          </w:p>
          <w:p w14:paraId="2D12369C" w14:textId="77777777" w:rsidR="00BC682E" w:rsidRDefault="00000000">
            <w:pPr>
              <w:ind w:firstLine="420"/>
            </w:pPr>
            <w:r>
              <w:rPr>
                <w:rFonts w:hint="eastAsia"/>
              </w:rPr>
              <w:t>算法的原用和延伸：</w:t>
            </w:r>
          </w:p>
          <w:p w14:paraId="2EC5B90B" w14:textId="77777777" w:rsidR="00BC682E" w:rsidRDefault="00000000">
            <w:pPr>
              <w:ind w:firstLine="420"/>
            </w:pPr>
            <w:r>
              <w:rPr>
                <w:rFonts w:hint="eastAsia"/>
              </w:rPr>
              <w:t>点云去重的目的是要去除距离极为接近的点，现有算法中</w:t>
            </w:r>
            <w:r>
              <w:rPr>
                <w:rFonts w:ascii="TimesNewRomanPSMT" w:hAnsi="TimesNewRomanPSMT" w:cs="TimesNewRomanPSMT"/>
              </w:rPr>
              <w:t>Farthest Point Sampling(FPS)</w:t>
            </w:r>
            <w:r>
              <w:rPr>
                <w:rFonts w:hint="eastAsia"/>
              </w:rPr>
              <w:t>可以实现这种目的。</w:t>
            </w:r>
            <w:r>
              <w:rPr>
                <w:rFonts w:ascii="TimesNewRomanPSMT" w:hAnsi="TimesNewRomanPSMT" w:cs="TimesNewRomanPSMT"/>
              </w:rPr>
              <w:t xml:space="preserve">FPS </w:t>
            </w:r>
            <w:r>
              <w:rPr>
                <w:rFonts w:hint="eastAsia"/>
              </w:rPr>
              <w:t>算法流程如图</w:t>
            </w:r>
            <w:r>
              <w:rPr>
                <w:rFonts w:ascii="TimesNewRomanPSMT" w:hAnsi="TimesNewRomanPSMT" w:cs="TimesNewRomanPSMT"/>
              </w:rPr>
              <w:t xml:space="preserve">3-7 </w:t>
            </w:r>
            <w:r>
              <w:rPr>
                <w:rFonts w:hint="eastAsia"/>
              </w:rPr>
              <w:t>所示，虽然</w:t>
            </w:r>
            <w:r>
              <w:rPr>
                <w:rFonts w:ascii="TimesNewRomanPSMT" w:hAnsi="TimesNewRomanPSMT" w:cs="TimesNewRomanPSMT"/>
              </w:rPr>
              <w:t xml:space="preserve">FPS </w:t>
            </w:r>
            <w:r>
              <w:rPr>
                <w:rFonts w:hint="eastAsia"/>
              </w:rPr>
              <w:t>的设计初衷是为了进行降采样，但其“每次从集合</w:t>
            </w:r>
            <w:r>
              <w:t xml:space="preserve"> </w:t>
            </w:r>
            <w:r>
              <w:rPr>
                <w:rFonts w:ascii="TimesNewRomanPSMT" w:hAnsi="TimesNewRomanPSMT" w:cs="TimesNewRomanPSMT"/>
              </w:rPr>
              <w:t xml:space="preserve">A </w:t>
            </w:r>
            <w:r>
              <w:rPr>
                <w:rFonts w:hint="eastAsia"/>
              </w:rPr>
              <w:t>中选一个点，使得其到集合</w:t>
            </w:r>
            <w:r>
              <w:t xml:space="preserve"> </w:t>
            </w:r>
            <w:r>
              <w:rPr>
                <w:rFonts w:ascii="TimesNewRomanPSMT" w:hAnsi="TimesNewRomanPSMT" w:cs="TimesNewRomanPSMT"/>
              </w:rPr>
              <w:t xml:space="preserve">B </w:t>
            </w:r>
            <w:r>
              <w:rPr>
                <w:rFonts w:hint="eastAsia"/>
              </w:rPr>
              <w:t>里面点的距离最大”的思想可直接用于点云去重。</w:t>
            </w:r>
          </w:p>
          <w:p w14:paraId="7258A193" w14:textId="77777777" w:rsidR="00BC682E" w:rsidRDefault="00000000">
            <w:pPr>
              <w:ind w:firstLine="420"/>
            </w:pPr>
            <w:r>
              <w:rPr>
                <w:rFonts w:hint="eastAsia"/>
              </w:rPr>
              <w:t>弊端：</w:t>
            </w:r>
          </w:p>
          <w:p w14:paraId="4D3B88A6" w14:textId="77777777" w:rsidR="00BC682E" w:rsidRDefault="00000000">
            <w:pPr>
              <w:ind w:firstLine="420"/>
            </w:pPr>
            <w:r>
              <w:rPr>
                <w:rFonts w:hint="eastAsia"/>
              </w:rPr>
              <w:t>然而</w:t>
            </w:r>
            <w:r>
              <w:rPr>
                <w:rFonts w:ascii="TimesNewRomanPSMT" w:hAnsi="TimesNewRomanPSMT" w:cs="TimesNewRomanPSMT"/>
              </w:rPr>
              <w:t xml:space="preserve">FPS </w:t>
            </w:r>
            <w:r>
              <w:rPr>
                <w:rFonts w:hint="eastAsia"/>
              </w:rPr>
              <w:t>算法受采样点预设值</w:t>
            </w:r>
            <w:r>
              <w:rPr>
                <w:rFonts w:ascii="TimesNewRomanPSMT" w:hAnsi="TimesNewRomanPSMT" w:cs="TimesNewRomanPSMT"/>
              </w:rPr>
              <w:t xml:space="preserve">k </w:t>
            </w:r>
            <w:r>
              <w:rPr>
                <w:rFonts w:hint="eastAsia"/>
              </w:rPr>
              <w:t>的影响很大，</w:t>
            </w:r>
            <w:r>
              <w:rPr>
                <w:rFonts w:ascii="TimesNewRomanPSMT" w:hAnsi="TimesNewRomanPSMT" w:cs="TimesNewRomanPSMT"/>
              </w:rPr>
              <w:t xml:space="preserve">k </w:t>
            </w:r>
            <w:r>
              <w:rPr>
                <w:rFonts w:hint="eastAsia"/>
              </w:rPr>
              <w:t>值设置的不好容易导致点云去重不完全或者点云出现缺失。</w:t>
            </w:r>
          </w:p>
        </w:tc>
      </w:tr>
    </w:tbl>
    <w:p w14:paraId="23F84F8B" w14:textId="77777777" w:rsidR="00BC682E" w:rsidRDefault="00000000">
      <w:pPr>
        <w:pStyle w:val="4"/>
      </w:pPr>
      <w:r>
        <w:rPr>
          <w:rFonts w:hint="eastAsia"/>
        </w:rPr>
        <w:lastRenderedPageBreak/>
        <w:t>2</w:t>
      </w:r>
      <w:r>
        <w:t xml:space="preserve">.1.2 </w:t>
      </w:r>
      <w:r>
        <w:rPr>
          <w:rFonts w:hint="eastAsia"/>
        </w:rPr>
        <w:t xml:space="preserve">没看懂 </w:t>
      </w:r>
      <w:r>
        <w:t xml:space="preserve">- </w:t>
      </w:r>
      <w:r>
        <w:rPr>
          <w:rFonts w:hint="eastAsia"/>
        </w:rPr>
        <w:t>使用半径邻域搜索实现去重</w:t>
      </w:r>
    </w:p>
    <w:tbl>
      <w:tblPr>
        <w:tblStyle w:val="a7"/>
        <w:tblW w:w="0" w:type="auto"/>
        <w:tblLook w:val="04A0" w:firstRow="1" w:lastRow="0" w:firstColumn="1" w:lastColumn="0" w:noHBand="0" w:noVBand="1"/>
      </w:tblPr>
      <w:tblGrid>
        <w:gridCol w:w="8522"/>
      </w:tblGrid>
      <w:tr w:rsidR="00BC682E" w14:paraId="725FAC5E" w14:textId="77777777">
        <w:tc>
          <w:tcPr>
            <w:tcW w:w="8522" w:type="dxa"/>
          </w:tcPr>
          <w:p w14:paraId="08103F79" w14:textId="77777777" w:rsidR="00BC682E" w:rsidRDefault="00000000">
            <w:pPr>
              <w:ind w:firstLineChars="0" w:firstLine="0"/>
            </w:pPr>
            <w:r>
              <w:rPr>
                <w:noProof/>
              </w:rPr>
              <w:drawing>
                <wp:inline distT="0" distB="0" distL="0" distR="0" wp14:anchorId="2A93A1D5" wp14:editId="7CB440B7">
                  <wp:extent cx="5274310" cy="3132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5274310" cy="3132455"/>
                          </a:xfrm>
                          <a:prstGeom prst="rect">
                            <a:avLst/>
                          </a:prstGeom>
                        </pic:spPr>
                      </pic:pic>
                    </a:graphicData>
                  </a:graphic>
                </wp:inline>
              </w:drawing>
            </w:r>
          </w:p>
        </w:tc>
      </w:tr>
    </w:tbl>
    <w:p w14:paraId="5B6480D1" w14:textId="77777777" w:rsidR="00BC682E" w:rsidRDefault="00000000">
      <w:pPr>
        <w:pStyle w:val="3"/>
      </w:pPr>
      <w:bookmarkStart w:id="54" w:name="_Toc149742137"/>
      <w:r>
        <w:rPr>
          <w:rFonts w:hint="eastAsia"/>
        </w:rPr>
        <w:t>2</w:t>
      </w:r>
      <w:r>
        <w:t xml:space="preserve">.2 </w:t>
      </w:r>
      <w:r>
        <w:rPr>
          <w:rFonts w:hint="eastAsia"/>
        </w:rPr>
        <w:t>（章节3</w:t>
      </w:r>
      <w:r>
        <w:t>.3</w:t>
      </w:r>
      <w:r>
        <w:rPr>
          <w:rFonts w:hint="eastAsia"/>
        </w:rPr>
        <w:t>）</w:t>
      </w:r>
      <w:r>
        <w:t>线激光点云焊点特征分割算法研究与改进</w:t>
      </w:r>
      <w:bookmarkEnd w:id="54"/>
    </w:p>
    <w:p w14:paraId="39AEB6B4" w14:textId="77777777" w:rsidR="00BC682E" w:rsidRDefault="00000000">
      <w:pPr>
        <w:pStyle w:val="4"/>
      </w:pPr>
      <w:r>
        <w:rPr>
          <w:rFonts w:hint="eastAsia"/>
        </w:rPr>
        <w:t>2</w:t>
      </w:r>
      <w:r>
        <w:t xml:space="preserve">.2.1 </w:t>
      </w:r>
      <w:r>
        <w:rPr>
          <w:rFonts w:hint="eastAsia"/>
        </w:rPr>
        <w:t>区域生长分割</w:t>
      </w:r>
    </w:p>
    <w:p w14:paraId="7EA3FCFD" w14:textId="77777777" w:rsidR="00BC682E" w:rsidRDefault="00000000">
      <w:pPr>
        <w:ind w:firstLine="420"/>
        <w:rPr>
          <w:b/>
          <w:bCs/>
        </w:rPr>
      </w:pPr>
      <w:r>
        <w:rPr>
          <w:b/>
          <w:bCs/>
        </w:rPr>
        <w:t>该算法的目的是</w:t>
      </w:r>
      <w:r>
        <w:rPr>
          <w:b/>
          <w:bCs/>
          <w:color w:val="C00000"/>
        </w:rPr>
        <w:t>合并在平滑约束条件下足够接近的点</w:t>
      </w:r>
      <w:r>
        <w:rPr>
          <w:b/>
          <w:bCs/>
        </w:rPr>
        <w:t>。因此，该算法的输出数据结构是由聚类组成的数组，其中每个聚类都是被认为是同一光滑表面的一部分的点的集合。该算法的工作原理（光滑度的计算）是基于两点法线之间的角度比较。</w:t>
      </w:r>
    </w:p>
    <w:p w14:paraId="742D81CC" w14:textId="77777777" w:rsidR="00BC682E" w:rsidRDefault="00000000">
      <w:pPr>
        <w:ind w:firstLine="420"/>
      </w:pPr>
      <w:r>
        <w:rPr>
          <w:rFonts w:hint="eastAsia"/>
        </w:rPr>
        <w:t>这句话很重要，之前在对手机边框使用聚类进行提取的时候，总是想着把边框直接给聚出来，但是有时候可能反着来更好，把特征明显的区域聚出来，直接扔掉也可以！例如区域生长是找平滑曲面，工艺轨迹附近的平面都比较光滑，且特征明显，可以针对他们进行提取然后丢弃。</w:t>
      </w:r>
    </w:p>
    <w:tbl>
      <w:tblPr>
        <w:tblStyle w:val="a7"/>
        <w:tblW w:w="0" w:type="auto"/>
        <w:tblLook w:val="04A0" w:firstRow="1" w:lastRow="0" w:firstColumn="1" w:lastColumn="0" w:noHBand="0" w:noVBand="1"/>
      </w:tblPr>
      <w:tblGrid>
        <w:gridCol w:w="8522"/>
      </w:tblGrid>
      <w:tr w:rsidR="00BC682E" w14:paraId="46085B8F" w14:textId="77777777">
        <w:tc>
          <w:tcPr>
            <w:tcW w:w="8522" w:type="dxa"/>
          </w:tcPr>
          <w:p w14:paraId="10D9741C" w14:textId="77777777" w:rsidR="00BC682E" w:rsidRDefault="00000000">
            <w:pPr>
              <w:ind w:firstLine="420"/>
            </w:pPr>
            <w:r>
              <w:t>搜索到邻域后，这些点先过法线夹角阈值，通过的保留到聚类数据，然后再从这些通过法线夹角阈值的点中，检查是否通过曲率阈值，通过的加入种子点序列。</w:t>
            </w:r>
          </w:p>
          <w:p w14:paraId="01481989" w14:textId="77777777" w:rsidR="00BC682E" w:rsidRDefault="00000000">
            <w:pPr>
              <w:wordWrap w:val="0"/>
              <w:ind w:firstLineChars="0" w:firstLine="0"/>
            </w:pPr>
            <w:hyperlink r:id="rId50" w:history="1">
              <w:r>
                <w:rPr>
                  <w:rStyle w:val="aa"/>
                </w:rPr>
                <w:t>(149条消息) 【C++】pcl中的Region Growing（区域生长）算法_pcl::regiongrowing_Zhang_Chen_的博客-CSDN博客</w:t>
              </w:r>
            </w:hyperlink>
          </w:p>
        </w:tc>
      </w:tr>
    </w:tbl>
    <w:p w14:paraId="49AD5F08" w14:textId="77777777" w:rsidR="00BC682E" w:rsidRDefault="00000000">
      <w:pPr>
        <w:pStyle w:val="3"/>
      </w:pPr>
      <w:bookmarkStart w:id="55" w:name="_Toc149742138"/>
      <w:r>
        <w:rPr>
          <w:rFonts w:hint="eastAsia"/>
        </w:rPr>
        <w:t>小结：</w:t>
      </w:r>
      <w:bookmarkEnd w:id="55"/>
    </w:p>
    <w:p w14:paraId="1B23924C" w14:textId="77777777" w:rsidR="00BC682E" w:rsidRDefault="00000000">
      <w:pPr>
        <w:ind w:firstLine="420"/>
      </w:pPr>
      <w:r>
        <w:rPr>
          <w:rFonts w:hint="eastAsia"/>
        </w:rPr>
        <w:t>文章看完，感觉对于整个项目的认知没有变得更清晰，各部分功能实现还是有些割裂。</w:t>
      </w:r>
    </w:p>
    <w:p w14:paraId="3EB01FA9" w14:textId="77777777" w:rsidR="00BC682E" w:rsidRDefault="00000000">
      <w:pPr>
        <w:ind w:firstLine="420"/>
      </w:pPr>
      <w:r>
        <w:rPr>
          <w:rFonts w:hint="eastAsia"/>
        </w:rPr>
        <w:t>在本文涉及的实际场景中，由于线激光测量设备的实际扫描范围有限，当需要获取一个大范围区域的表面点云时，应将多次扫描的结果汇总。在多次扫描时必将出现部分区域</w:t>
      </w:r>
      <w:r>
        <w:rPr>
          <w:rFonts w:hint="eastAsia"/>
        </w:rPr>
        <w:lastRenderedPageBreak/>
        <w:t>进行重复扫描的情况，这就导致最后获得的点云有重复点出现。</w:t>
      </w:r>
    </w:p>
    <w:p w14:paraId="05BB7D20" w14:textId="77777777" w:rsidR="00BC682E" w:rsidRDefault="00000000">
      <w:pPr>
        <w:pStyle w:val="2"/>
      </w:pPr>
      <w:bookmarkStart w:id="56" w:name="_Toc149742139"/>
      <w:r>
        <w:t xml:space="preserve">3. </w:t>
      </w:r>
      <w:r>
        <w:rPr>
          <w:rFonts w:hint="eastAsia"/>
        </w:rPr>
        <w:t xml:space="preserve">改进 </w:t>
      </w:r>
      <w:r>
        <w:t xml:space="preserve">- </w:t>
      </w:r>
      <w:r>
        <w:rPr>
          <w:rFonts w:hint="eastAsia"/>
        </w:rPr>
        <w:t>手机边框点云提取</w:t>
      </w:r>
      <w:bookmarkEnd w:id="56"/>
    </w:p>
    <w:p w14:paraId="04BBE93B" w14:textId="77777777" w:rsidR="00BC682E" w:rsidRDefault="00000000">
      <w:pPr>
        <w:ind w:firstLine="420"/>
      </w:pPr>
      <w:r>
        <w:rPr>
          <w:rFonts w:hint="eastAsia"/>
        </w:rPr>
        <w:t>改变了策略，2</w:t>
      </w:r>
      <w:r>
        <w:t>.2.1</w:t>
      </w:r>
      <w:r>
        <w:rPr>
          <w:rFonts w:hint="eastAsia"/>
        </w:rPr>
        <w:t>部分有相关思想，目前使用open</w:t>
      </w:r>
      <w:r>
        <w:t>3</w:t>
      </w:r>
      <w:r>
        <w:rPr>
          <w:rFonts w:hint="eastAsia"/>
        </w:rPr>
        <w:t>d进行滤波处理效果不错，但是分割提取部分应该还需要使用PCL来做。</w:t>
      </w:r>
    </w:p>
    <w:p w14:paraId="37EF1D2E" w14:textId="77777777" w:rsidR="00BC682E" w:rsidRDefault="00000000">
      <w:pPr>
        <w:ind w:firstLine="420"/>
      </w:pPr>
      <w:r>
        <w:t>O</w:t>
      </w:r>
      <w:r>
        <w:rPr>
          <w:rFonts w:hint="eastAsia"/>
        </w:rPr>
        <w:t>pen</w:t>
      </w:r>
      <w:r>
        <w:t>3</w:t>
      </w:r>
      <w:r>
        <w:rPr>
          <w:rFonts w:hint="eastAsia"/>
        </w:rPr>
        <w:t xml:space="preserve">d滤波思想，对原始点云进行聚类 </w:t>
      </w:r>
      <w:r>
        <w:t>-</w:t>
      </w:r>
      <w:r>
        <w:rPr>
          <w:rFonts w:hint="eastAsia"/>
        </w:rPr>
        <w:t>&gt;</w:t>
      </w:r>
      <w:r>
        <w:t xml:space="preserve"> </w:t>
      </w:r>
      <w:r>
        <w:rPr>
          <w:rFonts w:hint="eastAsia"/>
          <w:color w:val="FF0000"/>
        </w:rPr>
        <w:t>双重滤波</w:t>
      </w:r>
      <w:r>
        <w:rPr>
          <w:rFonts w:hint="eastAsia"/>
        </w:rPr>
        <w:t xml:space="preserve"> </w:t>
      </w:r>
      <w:r>
        <w:t>-</w:t>
      </w:r>
      <w:r>
        <w:rPr>
          <w:rFonts w:hint="eastAsia"/>
        </w:rPr>
        <w:t>&gt;</w:t>
      </w:r>
      <w:r>
        <w:t xml:space="preserve"> </w:t>
      </w:r>
      <w:r>
        <w:rPr>
          <w:rFonts w:hint="eastAsia"/>
        </w:rPr>
        <w:t xml:space="preserve">聚类 </w:t>
      </w:r>
      <w:r>
        <w:t xml:space="preserve">-&gt; </w:t>
      </w:r>
      <w:r>
        <w:rPr>
          <w:rFonts w:hint="eastAsia"/>
          <w:color w:val="FF0000"/>
        </w:rPr>
        <w:t>双重滤波</w:t>
      </w:r>
      <w:r>
        <w:rPr>
          <w:rFonts w:hint="eastAsia"/>
        </w:rPr>
        <w:t>，好处就是减少平面切割带来的不确定性，提高了算法的鲁棒性，同时使得代替去特征区域更加明显。（就是不知道为什么双重滤波部分很慢）</w:t>
      </w:r>
    </w:p>
    <w:p w14:paraId="6B3F2FA5" w14:textId="77777777" w:rsidR="00BC682E" w:rsidRDefault="00000000">
      <w:pPr>
        <w:pStyle w:val="2"/>
        <w:numPr>
          <w:ilvl w:val="0"/>
          <w:numId w:val="9"/>
        </w:numPr>
      </w:pPr>
      <w:bookmarkStart w:id="57" w:name="_Toc149742140"/>
      <w:r>
        <w:rPr>
          <w:rFonts w:hint="eastAsia"/>
        </w:rPr>
        <w:t>已解决 - windows+vscode+PCL</w:t>
      </w:r>
      <w:bookmarkEnd w:id="57"/>
    </w:p>
    <w:p w14:paraId="7213C726" w14:textId="77777777" w:rsidR="00BC682E" w:rsidRDefault="00000000">
      <w:pPr>
        <w:pStyle w:val="4"/>
      </w:pPr>
      <w:r>
        <w:rPr>
          <w:rFonts w:hint="eastAsia"/>
        </w:rPr>
        <w:t>4.1 彻底解决方案</w:t>
      </w:r>
    </w:p>
    <w:p w14:paraId="7BCBE088" w14:textId="77777777" w:rsidR="00BC682E" w:rsidRDefault="00000000">
      <w:pPr>
        <w:ind w:firstLine="420"/>
      </w:pPr>
      <w:r>
        <w:rPr>
          <w:rFonts w:hint="eastAsia"/>
        </w:rPr>
        <w:t>更改vscode中kit位vs Release即可！！！！！！！</w:t>
      </w:r>
    </w:p>
    <w:p w14:paraId="5771B89E" w14:textId="77777777" w:rsidR="00BC682E" w:rsidRDefault="00000000">
      <w:pPr>
        <w:pStyle w:val="4"/>
      </w:pPr>
      <w:r>
        <w:rPr>
          <w:rFonts w:hint="eastAsia"/>
        </w:rPr>
        <w:t xml:space="preserve">4.2 未彻底解决 </w:t>
      </w:r>
      <w:r>
        <w:t xml:space="preserve">- </w:t>
      </w:r>
      <w:r>
        <w:rPr>
          <w:rFonts w:hint="eastAsia"/>
        </w:rPr>
        <w:t xml:space="preserve">MinGW解决方案 </w:t>
      </w:r>
    </w:p>
    <w:tbl>
      <w:tblPr>
        <w:tblStyle w:val="a7"/>
        <w:tblW w:w="0" w:type="auto"/>
        <w:tblLook w:val="04A0" w:firstRow="1" w:lastRow="0" w:firstColumn="1" w:lastColumn="0" w:noHBand="0" w:noVBand="1"/>
      </w:tblPr>
      <w:tblGrid>
        <w:gridCol w:w="8522"/>
      </w:tblGrid>
      <w:tr w:rsidR="00BC682E" w14:paraId="487AF959" w14:textId="77777777">
        <w:tc>
          <w:tcPr>
            <w:tcW w:w="8522" w:type="dxa"/>
          </w:tcPr>
          <w:p w14:paraId="40C45EF0" w14:textId="77777777" w:rsidR="00BC682E" w:rsidRDefault="00000000">
            <w:pPr>
              <w:ind w:firstLine="420"/>
            </w:pPr>
            <w:r>
              <w:rPr>
                <w:noProof/>
              </w:rPr>
              <w:drawing>
                <wp:inline distT="0" distB="0" distL="114300" distR="114300" wp14:anchorId="2A23B29B" wp14:editId="36879D2E">
                  <wp:extent cx="4541520" cy="2051050"/>
                  <wp:effectExtent l="0" t="0" r="508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4541520" cy="2051050"/>
                          </a:xfrm>
                          <a:prstGeom prst="rect">
                            <a:avLst/>
                          </a:prstGeom>
                          <a:noFill/>
                          <a:ln>
                            <a:noFill/>
                          </a:ln>
                        </pic:spPr>
                      </pic:pic>
                    </a:graphicData>
                  </a:graphic>
                </wp:inline>
              </w:drawing>
            </w:r>
          </w:p>
        </w:tc>
      </w:tr>
      <w:tr w:rsidR="00BC682E" w14:paraId="52807EFB" w14:textId="77777777">
        <w:tc>
          <w:tcPr>
            <w:tcW w:w="8522" w:type="dxa"/>
          </w:tcPr>
          <w:p w14:paraId="30BCB535" w14:textId="77777777" w:rsidR="00BC682E" w:rsidRDefault="00000000">
            <w:pPr>
              <w:ind w:firstLine="420"/>
            </w:pPr>
            <w:r>
              <w:rPr>
                <w:noProof/>
              </w:rPr>
              <w:drawing>
                <wp:inline distT="0" distB="0" distL="114300" distR="114300" wp14:anchorId="0BA5C262" wp14:editId="711EE6D1">
                  <wp:extent cx="4727575" cy="1975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4736176" cy="1979212"/>
                          </a:xfrm>
                          <a:prstGeom prst="rect">
                            <a:avLst/>
                          </a:prstGeom>
                          <a:noFill/>
                          <a:ln>
                            <a:noFill/>
                          </a:ln>
                        </pic:spPr>
                      </pic:pic>
                    </a:graphicData>
                  </a:graphic>
                </wp:inline>
              </w:drawing>
            </w:r>
          </w:p>
        </w:tc>
      </w:tr>
      <w:tr w:rsidR="00BC682E" w14:paraId="1FF5E0DB" w14:textId="77777777">
        <w:tc>
          <w:tcPr>
            <w:tcW w:w="8522" w:type="dxa"/>
          </w:tcPr>
          <w:p w14:paraId="26943D06" w14:textId="77777777" w:rsidR="00BC682E" w:rsidRDefault="00000000">
            <w:pPr>
              <w:ind w:firstLine="420"/>
            </w:pPr>
            <w:r>
              <w:rPr>
                <w:noProof/>
              </w:rPr>
              <w:lastRenderedPageBreak/>
              <w:drawing>
                <wp:inline distT="0" distB="0" distL="114300" distR="114300" wp14:anchorId="4989C920" wp14:editId="45F5AB5D">
                  <wp:extent cx="4737100" cy="26752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4747269" cy="2681275"/>
                          </a:xfrm>
                          <a:prstGeom prst="rect">
                            <a:avLst/>
                          </a:prstGeom>
                          <a:noFill/>
                          <a:ln>
                            <a:noFill/>
                          </a:ln>
                        </pic:spPr>
                      </pic:pic>
                    </a:graphicData>
                  </a:graphic>
                </wp:inline>
              </w:drawing>
            </w:r>
          </w:p>
        </w:tc>
      </w:tr>
    </w:tbl>
    <w:p w14:paraId="36BFE496" w14:textId="77777777" w:rsidR="00BC682E" w:rsidRDefault="00000000">
      <w:pPr>
        <w:ind w:firstLine="420"/>
      </w:pPr>
      <w:r>
        <w:rPr>
          <w:rFonts w:hint="eastAsia"/>
        </w:rPr>
        <w:t>修改第二条分支可以找到正确路径，但还是报错。报错信息如下：</w:t>
      </w:r>
    </w:p>
    <w:tbl>
      <w:tblPr>
        <w:tblStyle w:val="a7"/>
        <w:tblW w:w="0" w:type="auto"/>
        <w:tblLook w:val="04A0" w:firstRow="1" w:lastRow="0" w:firstColumn="1" w:lastColumn="0" w:noHBand="0" w:noVBand="1"/>
      </w:tblPr>
      <w:tblGrid>
        <w:gridCol w:w="8522"/>
      </w:tblGrid>
      <w:tr w:rsidR="00BC682E" w14:paraId="77A78A98" w14:textId="77777777">
        <w:tc>
          <w:tcPr>
            <w:tcW w:w="8522" w:type="dxa"/>
          </w:tcPr>
          <w:p w14:paraId="7AB11CB7" w14:textId="77777777" w:rsidR="00BC682E" w:rsidRDefault="00000000">
            <w:pPr>
              <w:ind w:firstLine="420"/>
            </w:pPr>
            <w:r>
              <w:rPr>
                <w:noProof/>
              </w:rPr>
              <w:drawing>
                <wp:inline distT="0" distB="0" distL="114300" distR="114300" wp14:anchorId="7CBBE759" wp14:editId="4FA735FF">
                  <wp:extent cx="4762500" cy="3348355"/>
                  <wp:effectExtent l="0" t="0" r="0" b="444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4"/>
                          <a:stretch>
                            <a:fillRect/>
                          </a:stretch>
                        </pic:blipFill>
                        <pic:spPr>
                          <a:xfrm>
                            <a:off x="0" y="0"/>
                            <a:ext cx="4762500" cy="3348355"/>
                          </a:xfrm>
                          <a:prstGeom prst="rect">
                            <a:avLst/>
                          </a:prstGeom>
                          <a:noFill/>
                          <a:ln>
                            <a:noFill/>
                          </a:ln>
                        </pic:spPr>
                      </pic:pic>
                    </a:graphicData>
                  </a:graphic>
                </wp:inline>
              </w:drawing>
            </w:r>
          </w:p>
        </w:tc>
      </w:tr>
    </w:tbl>
    <w:p w14:paraId="717CDBA2" w14:textId="77777777" w:rsidR="00BC682E" w:rsidRDefault="00BC682E">
      <w:pPr>
        <w:ind w:firstLine="420"/>
      </w:pPr>
    </w:p>
    <w:p w14:paraId="5E02BDC7" w14:textId="77777777" w:rsidR="00BC682E" w:rsidRDefault="00000000">
      <w:pPr>
        <w:ind w:firstLine="420"/>
      </w:pPr>
      <w:r>
        <w:rPr>
          <w:rFonts w:hint="eastAsia"/>
          <w:color w:val="C00000"/>
        </w:rPr>
        <w:t xml:space="preserve">这里的win32指的不是系统，而是编译器版本 </w:t>
      </w:r>
      <w:r>
        <w:rPr>
          <w:rFonts w:hint="eastAsia"/>
        </w:rPr>
        <w:t>这里是错误的，使用64位的kit，依然走的是第一条分支。</w:t>
      </w:r>
    </w:p>
    <w:p w14:paraId="2A3752BC" w14:textId="77777777" w:rsidR="00BC682E" w:rsidRDefault="00000000">
      <w:pPr>
        <w:pStyle w:val="2"/>
        <w:numPr>
          <w:ilvl w:val="0"/>
          <w:numId w:val="9"/>
        </w:numPr>
      </w:pPr>
      <w:bookmarkStart w:id="58" w:name="_Toc149742141"/>
      <w:r>
        <w:rPr>
          <w:rFonts w:hint="eastAsia"/>
        </w:rPr>
        <w:t>关于BUG - 小结</w:t>
      </w:r>
      <w:bookmarkEnd w:id="58"/>
    </w:p>
    <w:p w14:paraId="276DCF2A" w14:textId="77777777" w:rsidR="00BC682E" w:rsidRDefault="00000000">
      <w:pPr>
        <w:ind w:firstLine="420"/>
      </w:pPr>
      <w:r>
        <w:rPr>
          <w:rFonts w:hint="eastAsia"/>
        </w:rPr>
        <w:t>不论是配置环境还是平时遇到BUG，需要仔细查看日志以及报错信息去排查错误，不要急，慢慢排查，不要一直在一条死胡同走！</w:t>
      </w:r>
    </w:p>
    <w:p w14:paraId="3AB14212" w14:textId="77777777" w:rsidR="00BC682E" w:rsidRDefault="00000000">
      <w:pPr>
        <w:pStyle w:val="1"/>
      </w:pPr>
      <w:bookmarkStart w:id="59" w:name="_Toc149742142"/>
      <w:r>
        <w:rPr>
          <w:rFonts w:hint="eastAsia"/>
        </w:rPr>
        <w:lastRenderedPageBreak/>
        <w:t>7</w:t>
      </w:r>
      <w:r>
        <w:t>.21</w:t>
      </w:r>
      <w:bookmarkEnd w:id="59"/>
      <w:r>
        <w:t xml:space="preserve"> </w:t>
      </w:r>
    </w:p>
    <w:p w14:paraId="3D406EC7" w14:textId="77777777" w:rsidR="00BC682E" w:rsidRDefault="00000000">
      <w:pPr>
        <w:ind w:firstLine="420"/>
      </w:pPr>
      <w:r>
        <w:rPr>
          <w:rFonts w:hint="eastAsia"/>
        </w:rPr>
        <w:t>工作安排：1</w:t>
      </w:r>
      <w:r>
        <w:t>.</w:t>
      </w:r>
      <w:r>
        <w:rPr>
          <w:rFonts w:hint="eastAsia"/>
        </w:rPr>
        <w:t>找相关案例和商用软件写可行性报告2</w:t>
      </w:r>
      <w:r>
        <w:t>.</w:t>
      </w:r>
      <w:r>
        <w:rPr>
          <w:rFonts w:hint="eastAsia"/>
        </w:rPr>
        <w:t>使用VM对钢板点云进行处理并研究海康相机性能3</w:t>
      </w:r>
      <w:r>
        <w:t>.</w:t>
      </w:r>
      <w:r>
        <w:rPr>
          <w:rFonts w:hint="eastAsia"/>
        </w:rPr>
        <w:t xml:space="preserve">对点云提取进行优化 </w:t>
      </w:r>
      <w:r>
        <w:t xml:space="preserve">– </w:t>
      </w:r>
      <w:r>
        <w:rPr>
          <w:rFonts w:hint="eastAsia"/>
        </w:rPr>
        <w:t>顺手把周报写了</w:t>
      </w:r>
    </w:p>
    <w:p w14:paraId="6BE691A5" w14:textId="77777777" w:rsidR="00BC682E" w:rsidRDefault="00000000">
      <w:pPr>
        <w:pStyle w:val="2"/>
      </w:pPr>
      <w:bookmarkStart w:id="60" w:name="_Toc149742143"/>
      <w:r>
        <w:t>1. H</w:t>
      </w:r>
      <w:r>
        <w:rPr>
          <w:rFonts w:hint="eastAsia"/>
        </w:rPr>
        <w:t>alcon</w:t>
      </w:r>
      <w:bookmarkEnd w:id="60"/>
    </w:p>
    <w:p w14:paraId="076E607B" w14:textId="77777777" w:rsidR="00BC682E" w:rsidRDefault="00000000">
      <w:pPr>
        <w:pStyle w:val="3"/>
      </w:pPr>
      <w:bookmarkStart w:id="61" w:name="_Toc149742144"/>
      <w:r>
        <w:rPr>
          <w:rFonts w:hint="eastAsia"/>
        </w:rPr>
        <w:t>1</w:t>
      </w:r>
      <w:r>
        <w:t xml:space="preserve">.1 </w:t>
      </w:r>
      <w:r>
        <w:rPr>
          <w:rFonts w:hint="eastAsia"/>
        </w:rPr>
        <w:t xml:space="preserve">安装 </w:t>
      </w:r>
      <w:r>
        <w:t xml:space="preserve">– </w:t>
      </w:r>
      <w:r>
        <w:rPr>
          <w:rFonts w:hint="eastAsia"/>
        </w:rPr>
        <w:t>并在vs调用halcon的包</w:t>
      </w:r>
      <w:bookmarkEnd w:id="61"/>
    </w:p>
    <w:tbl>
      <w:tblPr>
        <w:tblStyle w:val="a7"/>
        <w:tblW w:w="0" w:type="auto"/>
        <w:tblLook w:val="04A0" w:firstRow="1" w:lastRow="0" w:firstColumn="1" w:lastColumn="0" w:noHBand="0" w:noVBand="1"/>
      </w:tblPr>
      <w:tblGrid>
        <w:gridCol w:w="8522"/>
      </w:tblGrid>
      <w:tr w:rsidR="00BC682E" w14:paraId="04CFC967" w14:textId="77777777">
        <w:tc>
          <w:tcPr>
            <w:tcW w:w="8522" w:type="dxa"/>
          </w:tcPr>
          <w:p w14:paraId="3077F3C6" w14:textId="77777777" w:rsidR="00BC682E" w:rsidRDefault="00000000">
            <w:pPr>
              <w:ind w:firstLineChars="0" w:firstLine="0"/>
            </w:pPr>
            <w:hyperlink r:id="rId55" w:history="1">
              <w:r>
                <w:rPr>
                  <w:rStyle w:val="aa"/>
                </w:rPr>
                <w:t>(149条消息) halcon23.05下载安装，并在qt creator和vs2022使用halcon的包_稷滼的博客-CSDN博客</w:t>
              </w:r>
            </w:hyperlink>
          </w:p>
        </w:tc>
      </w:tr>
    </w:tbl>
    <w:p w14:paraId="326E190F" w14:textId="77777777" w:rsidR="00BC682E" w:rsidRDefault="00000000">
      <w:pPr>
        <w:pStyle w:val="2"/>
      </w:pPr>
      <w:bookmarkStart w:id="62" w:name="_Toc149742145"/>
      <w:r>
        <w:rPr>
          <w:rFonts w:hint="eastAsia"/>
        </w:rPr>
        <w:t>2</w:t>
      </w:r>
      <w:r>
        <w:t xml:space="preserve">. </w:t>
      </w:r>
      <w:r>
        <w:rPr>
          <w:rFonts w:hint="eastAsia"/>
        </w:rPr>
        <w:t>pcl学习路线及资料</w:t>
      </w:r>
      <w:bookmarkEnd w:id="62"/>
    </w:p>
    <w:tbl>
      <w:tblPr>
        <w:tblStyle w:val="a7"/>
        <w:tblW w:w="0" w:type="auto"/>
        <w:tblLook w:val="04A0" w:firstRow="1" w:lastRow="0" w:firstColumn="1" w:lastColumn="0" w:noHBand="0" w:noVBand="1"/>
      </w:tblPr>
      <w:tblGrid>
        <w:gridCol w:w="8522"/>
      </w:tblGrid>
      <w:tr w:rsidR="00BC682E" w14:paraId="7237E2EC" w14:textId="77777777">
        <w:tc>
          <w:tcPr>
            <w:tcW w:w="8522" w:type="dxa"/>
          </w:tcPr>
          <w:p w14:paraId="44C42778" w14:textId="77777777" w:rsidR="00BC682E" w:rsidRDefault="00000000">
            <w:pPr>
              <w:ind w:firstLineChars="0" w:firstLine="0"/>
            </w:pPr>
            <w:hyperlink r:id="rId56" w:history="1">
              <w:r>
                <w:rPr>
                  <w:rStyle w:val="aa"/>
                </w:rPr>
                <w:t>PCL(Point Cloud Library)学习指南&amp;资料推荐（2023版） - 知乎 (zhihu.com)</w:t>
              </w:r>
            </w:hyperlink>
          </w:p>
          <w:p w14:paraId="342B0A53" w14:textId="77777777" w:rsidR="00BC682E" w:rsidRDefault="00000000">
            <w:pPr>
              <w:ind w:firstLineChars="0" w:firstLine="0"/>
            </w:pPr>
            <w:r>
              <w:t>G</w:t>
            </w:r>
            <w:r>
              <w:rPr>
                <w:rFonts w:hint="eastAsia"/>
              </w:rPr>
              <w:t>ithub已star</w:t>
            </w:r>
          </w:p>
        </w:tc>
      </w:tr>
      <w:tr w:rsidR="00BC682E" w14:paraId="3631509C" w14:textId="77777777">
        <w:tc>
          <w:tcPr>
            <w:tcW w:w="8522" w:type="dxa"/>
          </w:tcPr>
          <w:p w14:paraId="65097097" w14:textId="77777777" w:rsidR="00BC682E" w:rsidRDefault="00000000">
            <w:pPr>
              <w:ind w:firstLineChars="0" w:firstLine="0"/>
            </w:pPr>
            <w:hyperlink r:id="rId57" w:history="1">
              <w:r>
                <w:rPr>
                  <w:rStyle w:val="a9"/>
                </w:rPr>
                <w:t>01-点云及其可视化 - 黑马机器人 | PCL-3D点云 (czxy.com)</w:t>
              </w:r>
            </w:hyperlink>
          </w:p>
        </w:tc>
      </w:tr>
      <w:tr w:rsidR="00BC682E" w14:paraId="7AEFC94E" w14:textId="77777777">
        <w:tc>
          <w:tcPr>
            <w:tcW w:w="8522" w:type="dxa"/>
          </w:tcPr>
          <w:p w14:paraId="1CEE3EE6" w14:textId="77777777" w:rsidR="00BC682E" w:rsidRDefault="00000000">
            <w:pPr>
              <w:ind w:firstLineChars="0" w:firstLine="0"/>
            </w:pPr>
            <w:hyperlink r:id="rId58" w:history="1">
              <w:r>
                <w:rPr>
                  <w:rStyle w:val="aa"/>
                </w:rPr>
                <w:t>pcl- CSDN搜索</w:t>
              </w:r>
            </w:hyperlink>
          </w:p>
        </w:tc>
      </w:tr>
    </w:tbl>
    <w:p w14:paraId="5C0AA7AD" w14:textId="77777777" w:rsidR="00BC682E" w:rsidRDefault="00000000">
      <w:pPr>
        <w:pStyle w:val="2"/>
      </w:pPr>
      <w:bookmarkStart w:id="63" w:name="_Toc149742146"/>
      <w:r>
        <w:rPr>
          <w:rFonts w:hint="eastAsia"/>
        </w:rPr>
        <w:t>3</w:t>
      </w:r>
      <w:r>
        <w:t xml:space="preserve">. </w:t>
      </w:r>
      <w:r>
        <w:rPr>
          <w:rFonts w:hint="eastAsia"/>
        </w:rPr>
        <w:t>海康相机</w:t>
      </w:r>
      <w:r>
        <w:t xml:space="preserve"> – </w:t>
      </w:r>
      <w:r>
        <w:rPr>
          <w:rFonts w:hint="eastAsia"/>
        </w:rPr>
        <w:t>数据信息</w:t>
      </w:r>
      <w:bookmarkEnd w:id="63"/>
    </w:p>
    <w:p w14:paraId="1FCF78E2" w14:textId="77777777" w:rsidR="00BC682E" w:rsidRDefault="00000000">
      <w:pPr>
        <w:pStyle w:val="3"/>
      </w:pPr>
      <w:bookmarkStart w:id="64" w:name="_Toc149742147"/>
      <w:r>
        <w:rPr>
          <w:rFonts w:hint="eastAsia"/>
        </w:rPr>
        <w:t>3</w:t>
      </w:r>
      <w:r>
        <w:t xml:space="preserve">.1 </w:t>
      </w:r>
      <w:r>
        <w:rPr>
          <w:rFonts w:hint="eastAsia"/>
        </w:rPr>
        <w:t xml:space="preserve">点云数据 </w:t>
      </w:r>
      <w:r>
        <w:t xml:space="preserve">– </w:t>
      </w:r>
      <w:r>
        <w:rPr>
          <w:rFonts w:hint="eastAsia"/>
        </w:rPr>
        <w:t>深\亮度图</w:t>
      </w:r>
      <w:bookmarkEnd w:id="64"/>
    </w:p>
    <w:tbl>
      <w:tblPr>
        <w:tblStyle w:val="a7"/>
        <w:tblW w:w="0" w:type="auto"/>
        <w:tblLook w:val="04A0" w:firstRow="1" w:lastRow="0" w:firstColumn="1" w:lastColumn="0" w:noHBand="0" w:noVBand="1"/>
      </w:tblPr>
      <w:tblGrid>
        <w:gridCol w:w="8522"/>
      </w:tblGrid>
      <w:tr w:rsidR="00BC682E" w14:paraId="135B7591" w14:textId="77777777">
        <w:tc>
          <w:tcPr>
            <w:tcW w:w="8522" w:type="dxa"/>
          </w:tcPr>
          <w:p w14:paraId="755D3231" w14:textId="77777777" w:rsidR="00BC682E" w:rsidRDefault="00000000">
            <w:pPr>
              <w:ind w:firstLineChars="0" w:firstLine="0"/>
            </w:pPr>
            <w:r>
              <w:rPr>
                <w:noProof/>
              </w:rPr>
              <w:drawing>
                <wp:inline distT="0" distB="0" distL="0" distR="0" wp14:anchorId="5CCF4A6E" wp14:editId="17675327">
                  <wp:extent cx="5274310" cy="23355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9"/>
                          <a:stretch>
                            <a:fillRect/>
                          </a:stretch>
                        </pic:blipFill>
                        <pic:spPr>
                          <a:xfrm>
                            <a:off x="0" y="0"/>
                            <a:ext cx="5274310" cy="2335530"/>
                          </a:xfrm>
                          <a:prstGeom prst="rect">
                            <a:avLst/>
                          </a:prstGeom>
                        </pic:spPr>
                      </pic:pic>
                    </a:graphicData>
                  </a:graphic>
                </wp:inline>
              </w:drawing>
            </w:r>
          </w:p>
        </w:tc>
      </w:tr>
      <w:tr w:rsidR="00BC682E" w14:paraId="19C192AF" w14:textId="77777777">
        <w:tc>
          <w:tcPr>
            <w:tcW w:w="8522" w:type="dxa"/>
          </w:tcPr>
          <w:p w14:paraId="36BA0794" w14:textId="77777777" w:rsidR="00BC682E" w:rsidRDefault="00000000">
            <w:pPr>
              <w:ind w:firstLineChars="0" w:firstLine="0"/>
            </w:pPr>
            <w:r>
              <w:rPr>
                <w:noProof/>
              </w:rPr>
              <w:drawing>
                <wp:inline distT="0" distB="0" distL="0" distR="0" wp14:anchorId="71EDB5F0" wp14:editId="4769AFEC">
                  <wp:extent cx="2047875" cy="13525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0"/>
                          <a:stretch>
                            <a:fillRect/>
                          </a:stretch>
                        </pic:blipFill>
                        <pic:spPr>
                          <a:xfrm>
                            <a:off x="0" y="0"/>
                            <a:ext cx="2048161" cy="1352739"/>
                          </a:xfrm>
                          <a:prstGeom prst="rect">
                            <a:avLst/>
                          </a:prstGeom>
                        </pic:spPr>
                      </pic:pic>
                    </a:graphicData>
                  </a:graphic>
                </wp:inline>
              </w:drawing>
            </w:r>
          </w:p>
        </w:tc>
      </w:tr>
      <w:tr w:rsidR="00BC682E" w14:paraId="4EF88177" w14:textId="77777777">
        <w:tc>
          <w:tcPr>
            <w:tcW w:w="8522" w:type="dxa"/>
          </w:tcPr>
          <w:p w14:paraId="3224F5DA" w14:textId="77777777" w:rsidR="00BC682E" w:rsidRDefault="00000000">
            <w:pPr>
              <w:ind w:firstLineChars="0" w:firstLine="0"/>
            </w:pPr>
            <w:r>
              <w:rPr>
                <w:noProof/>
              </w:rPr>
              <w:lastRenderedPageBreak/>
              <w:drawing>
                <wp:inline distT="0" distB="0" distL="0" distR="0" wp14:anchorId="3C8ED4C4" wp14:editId="4E85297C">
                  <wp:extent cx="5274310" cy="3244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1"/>
                          <a:stretch>
                            <a:fillRect/>
                          </a:stretch>
                        </pic:blipFill>
                        <pic:spPr>
                          <a:xfrm>
                            <a:off x="0" y="0"/>
                            <a:ext cx="5274310" cy="324485"/>
                          </a:xfrm>
                          <a:prstGeom prst="rect">
                            <a:avLst/>
                          </a:prstGeom>
                        </pic:spPr>
                      </pic:pic>
                    </a:graphicData>
                  </a:graphic>
                </wp:inline>
              </w:drawing>
            </w:r>
          </w:p>
        </w:tc>
      </w:tr>
    </w:tbl>
    <w:p w14:paraId="2E8B80D5" w14:textId="77777777" w:rsidR="00BC682E" w:rsidRDefault="00000000">
      <w:pPr>
        <w:pStyle w:val="1"/>
      </w:pPr>
      <w:bookmarkStart w:id="65" w:name="_Toc149742148"/>
      <w:r>
        <w:rPr>
          <w:rFonts w:hint="eastAsia"/>
        </w:rPr>
        <w:t>周报（7</w:t>
      </w:r>
      <w:r>
        <w:t>.17-7.21</w:t>
      </w:r>
      <w:r>
        <w:rPr>
          <w:rFonts w:hint="eastAsia"/>
        </w:rPr>
        <w:t>）</w:t>
      </w:r>
      <w:bookmarkEnd w:id="65"/>
    </w:p>
    <w:p w14:paraId="38DA339C" w14:textId="77777777" w:rsidR="00BC682E" w:rsidRDefault="00000000">
      <w:pPr>
        <w:ind w:firstLine="420"/>
      </w:pPr>
      <w:r>
        <w:rPr>
          <w:rFonts w:hint="eastAsia"/>
        </w:rPr>
        <w:t>1</w:t>
      </w:r>
      <w:r>
        <w:t>.</w:t>
      </w:r>
      <w:r>
        <w:rPr>
          <w:rFonts w:hint="eastAsia"/>
        </w:rPr>
        <w:t xml:space="preserve">了解了如何通过sdk直接拿取海康相机数据 </w:t>
      </w:r>
      <w:r>
        <w:t>2.</w:t>
      </w:r>
      <w:r>
        <w:rPr>
          <w:rFonts w:hint="eastAsia"/>
        </w:rPr>
        <w:t>读完了水轮机的论文，学习了关于整个项目的构建思路3</w:t>
      </w:r>
      <w:r>
        <w:t>.</w:t>
      </w:r>
      <w:r>
        <w:rPr>
          <w:rFonts w:hint="eastAsia"/>
        </w:rPr>
        <w:t>了解PCL大概的技术功能，并开始细致的学习PCL和C</w:t>
      </w:r>
      <w:r>
        <w:t>++</w:t>
      </w:r>
      <w:r>
        <w:rPr>
          <w:rFonts w:hint="eastAsia"/>
        </w:rPr>
        <w:t>语法</w:t>
      </w:r>
    </w:p>
    <w:p w14:paraId="25FAC569" w14:textId="77777777" w:rsidR="00BC682E" w:rsidRDefault="00000000">
      <w:pPr>
        <w:ind w:firstLine="420"/>
      </w:pPr>
      <w:r>
        <w:t>*</w:t>
      </w:r>
      <w:r>
        <w:rPr>
          <w:rFonts w:hint="eastAsia"/>
        </w:rPr>
        <w:t>读论文要有侧重点，工作时间应该把精力集中在重要的地方</w:t>
      </w:r>
    </w:p>
    <w:p w14:paraId="2074098A" w14:textId="77777777" w:rsidR="00BC682E" w:rsidRDefault="00000000">
      <w:pPr>
        <w:pStyle w:val="1"/>
      </w:pPr>
      <w:bookmarkStart w:id="66" w:name="_Toc149742149"/>
      <w:r>
        <w:rPr>
          <w:rFonts w:hint="eastAsia"/>
        </w:rPr>
        <w:t>工作安排（7</w:t>
      </w:r>
      <w:r>
        <w:t>.24-7.28</w:t>
      </w:r>
      <w:r>
        <w:rPr>
          <w:rFonts w:hint="eastAsia"/>
        </w:rPr>
        <w:t>）</w:t>
      </w:r>
      <w:bookmarkEnd w:id="66"/>
    </w:p>
    <w:p w14:paraId="1E9EB60C" w14:textId="77777777" w:rsidR="00BC682E" w:rsidRDefault="00000000">
      <w:pPr>
        <w:ind w:firstLine="420"/>
      </w:pPr>
      <w:r>
        <w:rPr>
          <w:rFonts w:hint="eastAsia"/>
        </w:rPr>
        <w:t>1</w:t>
      </w:r>
      <w:r>
        <w:t>.</w:t>
      </w:r>
      <w:r>
        <w:rPr>
          <w:rFonts w:hint="eastAsia"/>
        </w:rPr>
        <w:t>可行性报告</w:t>
      </w:r>
      <w:r>
        <w:t xml:space="preserve"> -&gt; </w:t>
      </w:r>
      <w:r>
        <w:rPr>
          <w:rFonts w:hint="eastAsia"/>
        </w:rPr>
        <w:t xml:space="preserve">市场：市面上类似的项目 </w:t>
      </w:r>
      <w:r>
        <w:t xml:space="preserve">-&gt; </w:t>
      </w:r>
      <w:r>
        <w:rPr>
          <w:rFonts w:hint="eastAsia"/>
        </w:rPr>
        <w:t xml:space="preserve">技术：探索商用视觉算子 </w:t>
      </w:r>
      <w:r>
        <w:t xml:space="preserve">-&gt; </w:t>
      </w:r>
      <w:r>
        <w:rPr>
          <w:rFonts w:hint="eastAsia"/>
        </w:rPr>
        <w:t>技术：本项目要使用的技术。</w:t>
      </w:r>
    </w:p>
    <w:p w14:paraId="49BAA5B4" w14:textId="77777777" w:rsidR="00BC682E" w:rsidRDefault="00000000">
      <w:pPr>
        <w:ind w:firstLine="420"/>
      </w:pPr>
      <w:r>
        <w:t>2.</w:t>
      </w:r>
      <w:r>
        <w:rPr>
          <w:rFonts w:hint="eastAsia"/>
        </w:rPr>
        <w:t>钢板项目，使用VM在嘈杂环境下也能把钢板提出来</w:t>
      </w:r>
    </w:p>
    <w:p w14:paraId="1873BED6" w14:textId="77777777" w:rsidR="00BC682E" w:rsidRDefault="00000000">
      <w:pPr>
        <w:ind w:firstLine="420"/>
      </w:pPr>
      <w:r>
        <w:rPr>
          <w:rFonts w:hint="eastAsia"/>
        </w:rPr>
        <w:t>3</w:t>
      </w:r>
      <w:r>
        <w:t>.</w:t>
      </w:r>
      <w:r>
        <w:rPr>
          <w:rFonts w:hint="eastAsia"/>
        </w:rPr>
        <w:t>详细学习C++和PCL</w:t>
      </w:r>
    </w:p>
    <w:p w14:paraId="2B6CE66B" w14:textId="77777777" w:rsidR="00BC682E" w:rsidRDefault="00000000">
      <w:pPr>
        <w:ind w:firstLine="420"/>
      </w:pPr>
      <w:r>
        <w:rPr>
          <w:rFonts w:hint="eastAsia"/>
        </w:rPr>
        <w:t>4</w:t>
      </w:r>
      <w:r>
        <w:t>.</w:t>
      </w:r>
      <w:r>
        <w:rPr>
          <w:rFonts w:hint="eastAsia"/>
        </w:rPr>
        <w:t>看论文</w:t>
      </w:r>
    </w:p>
    <w:p w14:paraId="0BD06613" w14:textId="77777777" w:rsidR="00BC682E" w:rsidRDefault="00000000">
      <w:pPr>
        <w:pStyle w:val="1"/>
      </w:pPr>
      <w:bookmarkStart w:id="67" w:name="_Toc149742150"/>
      <w:r>
        <w:rPr>
          <w:rFonts w:hint="eastAsia"/>
        </w:rPr>
        <w:t>7</w:t>
      </w:r>
      <w:r>
        <w:t>.24</w:t>
      </w:r>
      <w:bookmarkEnd w:id="67"/>
    </w:p>
    <w:p w14:paraId="54E89A27" w14:textId="77777777" w:rsidR="00BC682E" w:rsidRDefault="00000000">
      <w:pPr>
        <w:ind w:firstLine="420"/>
      </w:pPr>
      <w:r>
        <w:rPr>
          <w:rFonts w:hint="eastAsia"/>
        </w:rPr>
        <w:t>1</w:t>
      </w:r>
      <w:r>
        <w:t>.</w:t>
      </w:r>
      <w:r>
        <w:rPr>
          <w:rFonts w:hint="eastAsia"/>
        </w:rPr>
        <w:t>针对上周调研的内容和以前看的论文写出可行性报告初版</w:t>
      </w:r>
    </w:p>
    <w:p w14:paraId="7A6EAD4B" w14:textId="77777777" w:rsidR="00BC682E" w:rsidRDefault="00000000">
      <w:pPr>
        <w:ind w:firstLine="420"/>
      </w:pPr>
      <w:r>
        <w:rPr>
          <w:rFonts w:hint="eastAsia"/>
        </w:rPr>
        <w:t>2</w:t>
      </w:r>
      <w:r>
        <w:t>.</w:t>
      </w:r>
      <w:r>
        <w:rPr>
          <w:rFonts w:hint="eastAsia"/>
        </w:rPr>
        <w:t>使用VM/</w:t>
      </w:r>
      <w:r>
        <w:t>Halcon</w:t>
      </w:r>
      <w:r>
        <w:rPr>
          <w:rFonts w:hint="eastAsia"/>
        </w:rPr>
        <w:t>对钢板点云进行提取</w:t>
      </w:r>
    </w:p>
    <w:p w14:paraId="02FB225E" w14:textId="77777777" w:rsidR="00BC682E" w:rsidRDefault="00000000">
      <w:pPr>
        <w:ind w:firstLine="420"/>
      </w:pPr>
      <w:r>
        <w:rPr>
          <w:rFonts w:hint="eastAsia"/>
        </w:rPr>
        <w:t>3</w:t>
      </w:r>
      <w:r>
        <w:t>.</w:t>
      </w:r>
      <w:r>
        <w:rPr>
          <w:rFonts w:hint="eastAsia"/>
        </w:rPr>
        <w:t>学习C++和PCL</w:t>
      </w:r>
    </w:p>
    <w:p w14:paraId="77621708" w14:textId="77777777" w:rsidR="00BC682E" w:rsidRDefault="00000000">
      <w:pPr>
        <w:pStyle w:val="2"/>
      </w:pPr>
      <w:bookmarkStart w:id="68" w:name="_Toc149742151"/>
      <w:r>
        <w:rPr>
          <w:rFonts w:hint="eastAsia"/>
        </w:rPr>
        <w:t>1</w:t>
      </w:r>
      <w:r>
        <w:t xml:space="preserve">. </w:t>
      </w:r>
      <w:r>
        <w:rPr>
          <w:rFonts w:hint="eastAsia"/>
        </w:rPr>
        <w:t xml:space="preserve">可行性报告 </w:t>
      </w:r>
      <w:r>
        <w:t xml:space="preserve">– </w:t>
      </w:r>
      <w:r>
        <w:rPr>
          <w:rFonts w:hint="eastAsia"/>
        </w:rPr>
        <w:t>论文</w:t>
      </w:r>
      <w:bookmarkEnd w:id="68"/>
    </w:p>
    <w:p w14:paraId="091A9888" w14:textId="77777777" w:rsidR="00BC682E" w:rsidRDefault="00000000">
      <w:pPr>
        <w:pStyle w:val="3"/>
      </w:pPr>
      <w:bookmarkStart w:id="69" w:name="_Toc149742152"/>
      <w:r>
        <w:rPr>
          <w:rFonts w:hint="eastAsia"/>
        </w:rPr>
        <w:t>1</w:t>
      </w:r>
      <w:r>
        <w:t xml:space="preserve">.1 </w:t>
      </w:r>
      <w:r>
        <w:rPr>
          <w:rFonts w:hint="eastAsia"/>
        </w:rPr>
        <w:t>工业机器人涂胶路径规划与仿真研究</w:t>
      </w:r>
      <w:bookmarkEnd w:id="69"/>
    </w:p>
    <w:tbl>
      <w:tblPr>
        <w:tblStyle w:val="a7"/>
        <w:tblW w:w="0" w:type="auto"/>
        <w:tblLook w:val="04A0" w:firstRow="1" w:lastRow="0" w:firstColumn="1" w:lastColumn="0" w:noHBand="0" w:noVBand="1"/>
      </w:tblPr>
      <w:tblGrid>
        <w:gridCol w:w="8522"/>
      </w:tblGrid>
      <w:tr w:rsidR="00BC682E" w14:paraId="2AF2D4A8" w14:textId="77777777">
        <w:tc>
          <w:tcPr>
            <w:tcW w:w="8522" w:type="dxa"/>
          </w:tcPr>
          <w:p w14:paraId="5C5A3EF2" w14:textId="77777777" w:rsidR="00BC682E" w:rsidRDefault="00000000">
            <w:pPr>
              <w:ind w:firstLine="420"/>
            </w:pPr>
            <w:r>
              <w:rPr>
                <w:rFonts w:hint="eastAsia"/>
              </w:rPr>
              <w:t>工业机器人技术在智能制造业中的应用越来越广泛，在涂胶领域的应用，可以有效解决人工涂胶效率低、涂胶质量不高、涂胶过程有害气体对人体伤害等问题。通过与传统的工业机器人现场示教点编程生成轨迹路径的方法相比较，采用虚拟仿真软件中“自动路径”功能优化后生成的路径轨迹与几何体曲面轮廓贴合度更好，涂胶厚度更加均匀，涂胶质量和效率更高。</w:t>
            </w:r>
          </w:p>
          <w:p w14:paraId="0D2DA3D5" w14:textId="77777777" w:rsidR="00BC682E" w:rsidRDefault="00000000">
            <w:pPr>
              <w:ind w:firstLine="420"/>
            </w:pPr>
            <w:r>
              <w:rPr>
                <w:rFonts w:hint="eastAsia"/>
              </w:rPr>
              <w:t>胶接作为一种重要的连接方式，广泛应用于产品的制造过程中。目前，国内仍然有大部分企业采用人工涂胶的方法，手工涂胶的质量受个人熟练程度限制，容易出现涂胶不均匀、不连续和浪费等现象，并且大部分胶易挥发出有毒气体，对人体产生伤害。采用现场示教点位的编程方法可以很好地完成单一平直的涂胶路径轨迹规划，但对于具有复杂曲线的涂胶路径此种方法难以满足要求，会出现示教点位过多、编程工作量大、生产效率低下、涂胶质量差的情况。</w:t>
            </w:r>
          </w:p>
        </w:tc>
      </w:tr>
    </w:tbl>
    <w:p w14:paraId="40D5064D" w14:textId="77777777" w:rsidR="00BC682E" w:rsidRDefault="00000000">
      <w:pPr>
        <w:pStyle w:val="3"/>
      </w:pPr>
      <w:bookmarkStart w:id="70" w:name="_Toc149742153"/>
      <w:r>
        <w:rPr>
          <w:rFonts w:hint="eastAsia"/>
        </w:rPr>
        <w:lastRenderedPageBreak/>
        <w:t>1</w:t>
      </w:r>
      <w:r>
        <w:t xml:space="preserve">.2 </w:t>
      </w:r>
      <w:r>
        <w:rPr>
          <w:rFonts w:hint="eastAsia"/>
        </w:rPr>
        <w:t>基于视觉的机器人自动化涂胶质量检测技术研究</w:t>
      </w:r>
      <w:bookmarkEnd w:id="70"/>
    </w:p>
    <w:tbl>
      <w:tblPr>
        <w:tblStyle w:val="a7"/>
        <w:tblW w:w="0" w:type="auto"/>
        <w:tblLook w:val="04A0" w:firstRow="1" w:lastRow="0" w:firstColumn="1" w:lastColumn="0" w:noHBand="0" w:noVBand="1"/>
      </w:tblPr>
      <w:tblGrid>
        <w:gridCol w:w="8522"/>
      </w:tblGrid>
      <w:tr w:rsidR="00BC682E" w14:paraId="36BA7DA2" w14:textId="77777777">
        <w:tc>
          <w:tcPr>
            <w:tcW w:w="8522" w:type="dxa"/>
          </w:tcPr>
          <w:p w14:paraId="475F8693" w14:textId="77777777" w:rsidR="00BC682E" w:rsidRDefault="00000000">
            <w:pPr>
              <w:ind w:firstLine="420"/>
            </w:pPr>
            <w:r>
              <w:rPr>
                <w:rFonts w:hint="eastAsia"/>
              </w:rPr>
              <w:t>摘要及绪论部分有很多可以借鉴</w:t>
            </w:r>
          </w:p>
        </w:tc>
      </w:tr>
      <w:tr w:rsidR="00BC682E" w14:paraId="64AE963F" w14:textId="77777777">
        <w:tc>
          <w:tcPr>
            <w:tcW w:w="8522" w:type="dxa"/>
          </w:tcPr>
          <w:p w14:paraId="2B728D97" w14:textId="77777777" w:rsidR="00BC682E" w:rsidRDefault="00BC682E">
            <w:pPr>
              <w:ind w:firstLineChars="0" w:firstLine="0"/>
            </w:pPr>
          </w:p>
        </w:tc>
      </w:tr>
      <w:tr w:rsidR="00BC682E" w14:paraId="1F5F7E9A" w14:textId="77777777">
        <w:tc>
          <w:tcPr>
            <w:tcW w:w="8522" w:type="dxa"/>
          </w:tcPr>
          <w:p w14:paraId="18C6D82A" w14:textId="77777777" w:rsidR="00BC682E" w:rsidRDefault="00BC682E">
            <w:pPr>
              <w:ind w:firstLineChars="0" w:firstLine="0"/>
            </w:pPr>
          </w:p>
        </w:tc>
      </w:tr>
    </w:tbl>
    <w:p w14:paraId="2D88AE64" w14:textId="77777777" w:rsidR="00BC682E" w:rsidRDefault="00000000">
      <w:pPr>
        <w:pStyle w:val="1"/>
      </w:pPr>
      <w:bookmarkStart w:id="71" w:name="_Toc149742154"/>
      <w:r>
        <w:rPr>
          <w:rFonts w:hint="eastAsia"/>
        </w:rPr>
        <w:t>7.30</w:t>
      </w:r>
      <w:bookmarkEnd w:id="71"/>
    </w:p>
    <w:p w14:paraId="6F970100" w14:textId="77777777" w:rsidR="00BC682E" w:rsidRDefault="00000000">
      <w:pPr>
        <w:pStyle w:val="2"/>
      </w:pPr>
      <w:bookmarkStart w:id="72" w:name="_Toc149742155"/>
      <w:r>
        <w:rPr>
          <w:rFonts w:hint="eastAsia"/>
        </w:rPr>
        <w:t>1 使用PCL进行点云提取</w:t>
      </w:r>
      <w:bookmarkEnd w:id="72"/>
    </w:p>
    <w:tbl>
      <w:tblPr>
        <w:tblStyle w:val="a7"/>
        <w:tblW w:w="0" w:type="auto"/>
        <w:tblLook w:val="04A0" w:firstRow="1" w:lastRow="0" w:firstColumn="1" w:lastColumn="0" w:noHBand="0" w:noVBand="1"/>
      </w:tblPr>
      <w:tblGrid>
        <w:gridCol w:w="8522"/>
      </w:tblGrid>
      <w:tr w:rsidR="00BC682E" w14:paraId="36139AB7" w14:textId="77777777">
        <w:tc>
          <w:tcPr>
            <w:tcW w:w="8522" w:type="dxa"/>
          </w:tcPr>
          <w:p w14:paraId="0F0E5291" w14:textId="77777777" w:rsidR="00BC682E" w:rsidRDefault="00000000">
            <w:pPr>
              <w:ind w:firstLine="420"/>
            </w:pPr>
            <w:hyperlink r:id="rId62" w:history="1">
              <w:r>
                <w:rPr>
                  <w:rStyle w:val="aa"/>
                </w:rPr>
                <w:t>https://blog.csdn.net/luolaihua2018/article/details/120184539</w:t>
              </w:r>
            </w:hyperlink>
          </w:p>
          <w:p w14:paraId="33823801" w14:textId="77777777" w:rsidR="00BC682E" w:rsidRDefault="00000000">
            <w:pPr>
              <w:ind w:firstLine="420"/>
            </w:pPr>
            <w:r>
              <w:rPr>
                <w:rFonts w:hint="eastAsia"/>
              </w:rPr>
              <w:t>感觉可以实现，但是BUG太多</w:t>
            </w:r>
          </w:p>
          <w:p w14:paraId="25AB421A" w14:textId="77777777" w:rsidR="00BC682E" w:rsidRDefault="00000000">
            <w:pPr>
              <w:ind w:firstLine="420"/>
            </w:pPr>
            <w:r>
              <w:t>https://blog.csdn.net/qq_25105061/article/details/119614919</w:t>
            </w:r>
          </w:p>
        </w:tc>
      </w:tr>
    </w:tbl>
    <w:p w14:paraId="29232BF5" w14:textId="77777777" w:rsidR="00BC682E" w:rsidRDefault="00000000">
      <w:pPr>
        <w:pStyle w:val="2"/>
        <w:numPr>
          <w:ilvl w:val="0"/>
          <w:numId w:val="10"/>
        </w:numPr>
      </w:pPr>
      <w:bookmarkStart w:id="73" w:name="_Toc149742156"/>
      <w:r>
        <w:rPr>
          <w:rFonts w:hint="eastAsia"/>
        </w:rPr>
        <w:t>Open3D安装</w:t>
      </w:r>
      <w:bookmarkEnd w:id="73"/>
    </w:p>
    <w:tbl>
      <w:tblPr>
        <w:tblStyle w:val="a7"/>
        <w:tblW w:w="0" w:type="auto"/>
        <w:tblLook w:val="04A0" w:firstRow="1" w:lastRow="0" w:firstColumn="1" w:lastColumn="0" w:noHBand="0" w:noVBand="1"/>
      </w:tblPr>
      <w:tblGrid>
        <w:gridCol w:w="8522"/>
      </w:tblGrid>
      <w:tr w:rsidR="00BC682E" w14:paraId="4026315B" w14:textId="77777777">
        <w:tc>
          <w:tcPr>
            <w:tcW w:w="8522" w:type="dxa"/>
          </w:tcPr>
          <w:p w14:paraId="455A28CD" w14:textId="77777777" w:rsidR="00BC682E" w:rsidRDefault="00000000">
            <w:pPr>
              <w:ind w:firstLine="420"/>
            </w:pPr>
            <w:r>
              <w:t xml:space="preserve">conda install </w:t>
            </w:r>
            <w:r>
              <w:rPr>
                <w:rFonts w:hint="eastAsia"/>
              </w:rPr>
              <w:t>numpy</w:t>
            </w:r>
            <w:r>
              <w:t xml:space="preserve">  #安装matplotlib</w:t>
            </w:r>
          </w:p>
          <w:p w14:paraId="2EDC0F4C" w14:textId="77777777" w:rsidR="00BC682E" w:rsidRDefault="00000000">
            <w:pPr>
              <w:ind w:firstLine="420"/>
            </w:pPr>
            <w:r>
              <w:t>conda install matplotlib  #安装matplotlib</w:t>
            </w:r>
          </w:p>
          <w:p w14:paraId="4B43B3BF" w14:textId="77777777" w:rsidR="00BC682E" w:rsidRDefault="00000000">
            <w:pPr>
              <w:ind w:firstLine="420"/>
            </w:pPr>
            <w:r>
              <w:t>conda install -c open3d-admin open3d #安装Open3D</w:t>
            </w:r>
          </w:p>
          <w:p w14:paraId="7F5377C1" w14:textId="77777777" w:rsidR="00BC682E" w:rsidRDefault="00BC682E">
            <w:pPr>
              <w:ind w:firstLine="420"/>
            </w:pPr>
          </w:p>
        </w:tc>
      </w:tr>
    </w:tbl>
    <w:p w14:paraId="14404ED9" w14:textId="77777777" w:rsidR="00BC682E" w:rsidRDefault="00000000">
      <w:pPr>
        <w:pStyle w:val="2"/>
        <w:numPr>
          <w:ilvl w:val="0"/>
          <w:numId w:val="10"/>
        </w:numPr>
      </w:pPr>
      <w:bookmarkStart w:id="74" w:name="_Toc149742157"/>
      <w:r>
        <w:rPr>
          <w:rFonts w:hint="eastAsia"/>
        </w:rPr>
        <w:lastRenderedPageBreak/>
        <w:t>手机胶道改进</w:t>
      </w:r>
      <w:bookmarkEnd w:id="74"/>
    </w:p>
    <w:tbl>
      <w:tblPr>
        <w:tblStyle w:val="a7"/>
        <w:tblW w:w="0" w:type="auto"/>
        <w:tblLook w:val="04A0" w:firstRow="1" w:lastRow="0" w:firstColumn="1" w:lastColumn="0" w:noHBand="0" w:noVBand="1"/>
      </w:tblPr>
      <w:tblGrid>
        <w:gridCol w:w="2333"/>
        <w:gridCol w:w="6189"/>
      </w:tblGrid>
      <w:tr w:rsidR="00BC682E" w14:paraId="7F690A79" w14:textId="77777777">
        <w:tc>
          <w:tcPr>
            <w:tcW w:w="4261" w:type="dxa"/>
          </w:tcPr>
          <w:p w14:paraId="021D85B2" w14:textId="77777777" w:rsidR="00BC682E" w:rsidRDefault="00000000">
            <w:pPr>
              <w:ind w:firstLine="420"/>
            </w:pPr>
            <w:r>
              <w:rPr>
                <w:noProof/>
              </w:rPr>
              <w:drawing>
                <wp:inline distT="0" distB="0" distL="114300" distR="114300" wp14:anchorId="6595626C" wp14:editId="2EEDA40D">
                  <wp:extent cx="730250" cy="5302250"/>
                  <wp:effectExtent l="0" t="0" r="6350" b="635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3"/>
                          <a:stretch>
                            <a:fillRect/>
                          </a:stretch>
                        </pic:blipFill>
                        <pic:spPr>
                          <a:xfrm>
                            <a:off x="0" y="0"/>
                            <a:ext cx="730250" cy="5302250"/>
                          </a:xfrm>
                          <a:prstGeom prst="rect">
                            <a:avLst/>
                          </a:prstGeom>
                          <a:noFill/>
                          <a:ln>
                            <a:noFill/>
                          </a:ln>
                        </pic:spPr>
                      </pic:pic>
                    </a:graphicData>
                  </a:graphic>
                </wp:inline>
              </w:drawing>
            </w:r>
          </w:p>
        </w:tc>
        <w:tc>
          <w:tcPr>
            <w:tcW w:w="4261" w:type="dxa"/>
          </w:tcPr>
          <w:p w14:paraId="419EAD3E" w14:textId="77777777" w:rsidR="00BC682E" w:rsidRDefault="00000000">
            <w:pPr>
              <w:ind w:firstLine="420"/>
            </w:pPr>
            <w:r>
              <w:rPr>
                <w:noProof/>
              </w:rPr>
              <w:drawing>
                <wp:inline distT="0" distB="0" distL="114300" distR="114300" wp14:anchorId="6DBB3FE4" wp14:editId="438EFE5F">
                  <wp:extent cx="2983865" cy="1915795"/>
                  <wp:effectExtent l="0" t="0" r="635" b="190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4"/>
                          <a:stretch>
                            <a:fillRect/>
                          </a:stretch>
                        </pic:blipFill>
                        <pic:spPr>
                          <a:xfrm>
                            <a:off x="0" y="0"/>
                            <a:ext cx="2983865" cy="1915795"/>
                          </a:xfrm>
                          <a:prstGeom prst="rect">
                            <a:avLst/>
                          </a:prstGeom>
                          <a:noFill/>
                          <a:ln>
                            <a:noFill/>
                          </a:ln>
                        </pic:spPr>
                      </pic:pic>
                    </a:graphicData>
                  </a:graphic>
                </wp:inline>
              </w:drawing>
            </w:r>
          </w:p>
        </w:tc>
      </w:tr>
      <w:tr w:rsidR="00BC682E" w14:paraId="086DA66A" w14:textId="77777777">
        <w:tc>
          <w:tcPr>
            <w:tcW w:w="4261" w:type="dxa"/>
          </w:tcPr>
          <w:p w14:paraId="7BC3CAD3" w14:textId="77777777" w:rsidR="00BC682E" w:rsidRDefault="00000000">
            <w:pPr>
              <w:ind w:firstLine="420"/>
            </w:pPr>
            <w:r>
              <w:rPr>
                <w:noProof/>
              </w:rPr>
              <w:lastRenderedPageBreak/>
              <w:drawing>
                <wp:inline distT="0" distB="0" distL="114300" distR="114300" wp14:anchorId="5FC155C1" wp14:editId="1703C5C0">
                  <wp:extent cx="920750" cy="5981700"/>
                  <wp:effectExtent l="0" t="0" r="635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5"/>
                          <a:stretch>
                            <a:fillRect/>
                          </a:stretch>
                        </pic:blipFill>
                        <pic:spPr>
                          <a:xfrm>
                            <a:off x="0" y="0"/>
                            <a:ext cx="920750" cy="5981700"/>
                          </a:xfrm>
                          <a:prstGeom prst="rect">
                            <a:avLst/>
                          </a:prstGeom>
                          <a:noFill/>
                          <a:ln>
                            <a:noFill/>
                          </a:ln>
                        </pic:spPr>
                      </pic:pic>
                    </a:graphicData>
                  </a:graphic>
                </wp:inline>
              </w:drawing>
            </w:r>
          </w:p>
        </w:tc>
        <w:tc>
          <w:tcPr>
            <w:tcW w:w="4261" w:type="dxa"/>
          </w:tcPr>
          <w:p w14:paraId="2148FF0F" w14:textId="77777777" w:rsidR="00BC682E" w:rsidRDefault="00000000">
            <w:pPr>
              <w:ind w:firstLine="420"/>
            </w:pPr>
            <w:r>
              <w:rPr>
                <w:noProof/>
              </w:rPr>
              <w:drawing>
                <wp:inline distT="0" distB="0" distL="114300" distR="114300" wp14:anchorId="06C61B2A" wp14:editId="790CC783">
                  <wp:extent cx="3199765" cy="2040255"/>
                  <wp:effectExtent l="0" t="0" r="635" b="444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3199765" cy="2040255"/>
                          </a:xfrm>
                          <a:prstGeom prst="rect">
                            <a:avLst/>
                          </a:prstGeom>
                          <a:noFill/>
                          <a:ln>
                            <a:noFill/>
                          </a:ln>
                        </pic:spPr>
                      </pic:pic>
                    </a:graphicData>
                  </a:graphic>
                </wp:inline>
              </w:drawing>
            </w:r>
          </w:p>
        </w:tc>
      </w:tr>
      <w:tr w:rsidR="00BC682E" w14:paraId="215E3DEA" w14:textId="77777777">
        <w:tc>
          <w:tcPr>
            <w:tcW w:w="4261" w:type="dxa"/>
          </w:tcPr>
          <w:p w14:paraId="7195DA51" w14:textId="77777777" w:rsidR="00BC682E" w:rsidRDefault="00000000">
            <w:pPr>
              <w:ind w:firstLine="420"/>
            </w:pPr>
            <w:r>
              <w:rPr>
                <w:noProof/>
              </w:rPr>
              <w:lastRenderedPageBreak/>
              <w:drawing>
                <wp:inline distT="0" distB="0" distL="114300" distR="114300" wp14:anchorId="7A4EE1B3" wp14:editId="3F358CA2">
                  <wp:extent cx="1066800" cy="5137150"/>
                  <wp:effectExtent l="0" t="0" r="0" b="635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7"/>
                          <a:stretch>
                            <a:fillRect/>
                          </a:stretch>
                        </pic:blipFill>
                        <pic:spPr>
                          <a:xfrm>
                            <a:off x="0" y="0"/>
                            <a:ext cx="1066800" cy="5137150"/>
                          </a:xfrm>
                          <a:prstGeom prst="rect">
                            <a:avLst/>
                          </a:prstGeom>
                          <a:noFill/>
                          <a:ln>
                            <a:noFill/>
                          </a:ln>
                        </pic:spPr>
                      </pic:pic>
                    </a:graphicData>
                  </a:graphic>
                </wp:inline>
              </w:drawing>
            </w:r>
          </w:p>
        </w:tc>
        <w:tc>
          <w:tcPr>
            <w:tcW w:w="4261" w:type="dxa"/>
          </w:tcPr>
          <w:p w14:paraId="1CE53CE7" w14:textId="77777777" w:rsidR="00BC682E" w:rsidRDefault="00000000">
            <w:pPr>
              <w:ind w:firstLine="420"/>
            </w:pPr>
            <w:r>
              <w:rPr>
                <w:noProof/>
              </w:rPr>
              <w:drawing>
                <wp:inline distT="0" distB="0" distL="114300" distR="114300" wp14:anchorId="0460FF64" wp14:editId="18325F52">
                  <wp:extent cx="4224020" cy="2494915"/>
                  <wp:effectExtent l="0" t="0" r="5080" b="698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8"/>
                          <a:stretch>
                            <a:fillRect/>
                          </a:stretch>
                        </pic:blipFill>
                        <pic:spPr>
                          <a:xfrm>
                            <a:off x="0" y="0"/>
                            <a:ext cx="4224020" cy="2494915"/>
                          </a:xfrm>
                          <a:prstGeom prst="rect">
                            <a:avLst/>
                          </a:prstGeom>
                          <a:noFill/>
                          <a:ln>
                            <a:noFill/>
                          </a:ln>
                        </pic:spPr>
                      </pic:pic>
                    </a:graphicData>
                  </a:graphic>
                </wp:inline>
              </w:drawing>
            </w:r>
          </w:p>
        </w:tc>
      </w:tr>
      <w:tr w:rsidR="00BC682E" w14:paraId="1199AE94" w14:textId="77777777">
        <w:tc>
          <w:tcPr>
            <w:tcW w:w="4261" w:type="dxa"/>
          </w:tcPr>
          <w:p w14:paraId="377A053D" w14:textId="77777777" w:rsidR="00BC682E" w:rsidRDefault="00000000">
            <w:pPr>
              <w:ind w:firstLine="420"/>
            </w:pPr>
            <w:r>
              <w:rPr>
                <w:noProof/>
              </w:rPr>
              <w:lastRenderedPageBreak/>
              <w:drawing>
                <wp:inline distT="0" distB="0" distL="114300" distR="114300" wp14:anchorId="5F7F84E9" wp14:editId="3A1ABA5C">
                  <wp:extent cx="1486535" cy="4888230"/>
                  <wp:effectExtent l="0" t="0" r="12065" b="127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9"/>
                          <a:stretch>
                            <a:fillRect/>
                          </a:stretch>
                        </pic:blipFill>
                        <pic:spPr>
                          <a:xfrm>
                            <a:off x="0" y="0"/>
                            <a:ext cx="1486535" cy="4888230"/>
                          </a:xfrm>
                          <a:prstGeom prst="rect">
                            <a:avLst/>
                          </a:prstGeom>
                          <a:noFill/>
                          <a:ln>
                            <a:noFill/>
                          </a:ln>
                        </pic:spPr>
                      </pic:pic>
                    </a:graphicData>
                  </a:graphic>
                </wp:inline>
              </w:drawing>
            </w:r>
          </w:p>
        </w:tc>
        <w:tc>
          <w:tcPr>
            <w:tcW w:w="4261" w:type="dxa"/>
          </w:tcPr>
          <w:p w14:paraId="5F27B6B9" w14:textId="77777777" w:rsidR="00BC682E" w:rsidRDefault="00000000">
            <w:pPr>
              <w:ind w:firstLine="420"/>
            </w:pPr>
            <w:r>
              <w:rPr>
                <w:rFonts w:hint="eastAsia"/>
              </w:rPr>
              <w:t>如上</w:t>
            </w:r>
          </w:p>
        </w:tc>
      </w:tr>
    </w:tbl>
    <w:p w14:paraId="4FCB0F4C" w14:textId="77777777" w:rsidR="00BC682E" w:rsidRDefault="00000000">
      <w:pPr>
        <w:pStyle w:val="1"/>
      </w:pPr>
      <w:bookmarkStart w:id="75" w:name="_Toc149742158"/>
      <w:r>
        <w:rPr>
          <w:rFonts w:hint="eastAsia"/>
        </w:rPr>
        <w:t>7</w:t>
      </w:r>
      <w:r>
        <w:t>.31</w:t>
      </w:r>
      <w:bookmarkEnd w:id="75"/>
    </w:p>
    <w:p w14:paraId="3C16C4E8" w14:textId="77777777" w:rsidR="00BC682E" w:rsidRDefault="00000000">
      <w:pPr>
        <w:pStyle w:val="2"/>
      </w:pPr>
      <w:bookmarkStart w:id="76" w:name="_Toc149742159"/>
      <w:r>
        <w:t>1.V</w:t>
      </w:r>
      <w:r>
        <w:rPr>
          <w:rFonts w:hint="eastAsia"/>
        </w:rPr>
        <w:t>scode</w:t>
      </w:r>
      <w:r>
        <w:t>+</w:t>
      </w:r>
      <w:r>
        <w:rPr>
          <w:rFonts w:hint="eastAsia"/>
        </w:rPr>
        <w:t>Docker</w:t>
      </w:r>
      <w:r>
        <w:t>+</w:t>
      </w:r>
      <w:r>
        <w:rPr>
          <w:rFonts w:hint="eastAsia"/>
        </w:rPr>
        <w:t>PCL</w:t>
      </w:r>
      <w:bookmarkEnd w:id="76"/>
    </w:p>
    <w:tbl>
      <w:tblPr>
        <w:tblStyle w:val="a7"/>
        <w:tblW w:w="0" w:type="auto"/>
        <w:tblLook w:val="04A0" w:firstRow="1" w:lastRow="0" w:firstColumn="1" w:lastColumn="0" w:noHBand="0" w:noVBand="1"/>
      </w:tblPr>
      <w:tblGrid>
        <w:gridCol w:w="8522"/>
      </w:tblGrid>
      <w:tr w:rsidR="00BC682E" w14:paraId="41CDEA51" w14:textId="77777777">
        <w:tc>
          <w:tcPr>
            <w:tcW w:w="8522" w:type="dxa"/>
          </w:tcPr>
          <w:p w14:paraId="508CBA24" w14:textId="77777777" w:rsidR="00BC682E" w:rsidRDefault="00000000">
            <w:pPr>
              <w:ind w:firstLineChars="0" w:firstLine="0"/>
            </w:pPr>
            <w:hyperlink r:id="rId70" w:history="1">
              <w:r>
                <w:rPr>
                  <w:rStyle w:val="aa"/>
                </w:rPr>
                <w:t>安装Docker和配置VScode连接 - 知乎 (zhihu.com)</w:t>
              </w:r>
            </w:hyperlink>
          </w:p>
        </w:tc>
      </w:tr>
    </w:tbl>
    <w:p w14:paraId="13A30D34" w14:textId="77777777" w:rsidR="00BC682E" w:rsidRDefault="00000000">
      <w:pPr>
        <w:pStyle w:val="1"/>
      </w:pPr>
      <w:bookmarkStart w:id="77" w:name="_Toc149742160"/>
      <w:r>
        <w:rPr>
          <w:rFonts w:hint="eastAsia"/>
        </w:rPr>
        <w:t>8</w:t>
      </w:r>
      <w:r>
        <w:t>.1</w:t>
      </w:r>
      <w:bookmarkEnd w:id="77"/>
    </w:p>
    <w:p w14:paraId="713E4D51" w14:textId="77777777" w:rsidR="00BC682E" w:rsidRDefault="00000000">
      <w:pPr>
        <w:pStyle w:val="2"/>
      </w:pPr>
      <w:bookmarkStart w:id="78" w:name="_Toc149742161"/>
      <w:r>
        <w:rPr>
          <w:rFonts w:hint="eastAsia"/>
        </w:rPr>
        <w:t>1</w:t>
      </w:r>
      <w:r>
        <w:t>.</w:t>
      </w:r>
      <w:r>
        <w:rPr>
          <w:rFonts w:hint="eastAsia"/>
        </w:rPr>
        <w:t>区域生长</w:t>
      </w:r>
      <w:bookmarkEnd w:id="78"/>
    </w:p>
    <w:tbl>
      <w:tblPr>
        <w:tblStyle w:val="a7"/>
        <w:tblW w:w="0" w:type="auto"/>
        <w:tblLook w:val="04A0" w:firstRow="1" w:lastRow="0" w:firstColumn="1" w:lastColumn="0" w:noHBand="0" w:noVBand="1"/>
      </w:tblPr>
      <w:tblGrid>
        <w:gridCol w:w="8522"/>
      </w:tblGrid>
      <w:tr w:rsidR="00BC682E" w14:paraId="787A6BCA" w14:textId="77777777">
        <w:tc>
          <w:tcPr>
            <w:tcW w:w="8522" w:type="dxa"/>
          </w:tcPr>
          <w:p w14:paraId="7E291CED" w14:textId="77777777" w:rsidR="00BC682E" w:rsidRDefault="00000000">
            <w:pPr>
              <w:ind w:firstLineChars="0" w:firstLine="0"/>
            </w:pPr>
            <w:hyperlink r:id="rId71" w:history="1">
              <w:r>
                <w:rPr>
                  <w:rStyle w:val="aa"/>
                </w:rPr>
                <w:t>(149条消息) pcl 区域生长算法（一）_长沙有肥鱼的博客-CSDN博客</w:t>
              </w:r>
            </w:hyperlink>
          </w:p>
          <w:p w14:paraId="0A479DB9" w14:textId="77777777" w:rsidR="00BC682E" w:rsidRDefault="00000000">
            <w:pPr>
              <w:ind w:firstLineChars="0" w:firstLine="0"/>
            </w:pPr>
            <w:hyperlink r:id="rId72" w:history="1">
              <w:r>
                <w:rPr>
                  <w:rStyle w:val="aa"/>
                </w:rPr>
                <w:t>(149条消息) pcl小知识（四）——区域生长分割原理(region growing segmentation)_pcl分割_刘坤的博客的博客-CSDN博客</w:t>
              </w:r>
            </w:hyperlink>
          </w:p>
        </w:tc>
      </w:tr>
    </w:tbl>
    <w:p w14:paraId="0B861D52" w14:textId="77777777" w:rsidR="00BC682E" w:rsidRDefault="00000000">
      <w:pPr>
        <w:pStyle w:val="2"/>
      </w:pPr>
      <w:bookmarkStart w:id="79" w:name="_Toc149742162"/>
      <w:r>
        <w:rPr>
          <w:rFonts w:hint="eastAsia"/>
        </w:rPr>
        <w:t>2</w:t>
      </w:r>
      <w:r>
        <w:t>.</w:t>
      </w:r>
      <w:r>
        <w:rPr>
          <w:rFonts w:hint="eastAsia"/>
        </w:rPr>
        <w:t>计算相机参数excel表格</w:t>
      </w:r>
      <w:bookmarkEnd w:id="79"/>
    </w:p>
    <w:tbl>
      <w:tblPr>
        <w:tblStyle w:val="a7"/>
        <w:tblW w:w="0" w:type="auto"/>
        <w:tblLook w:val="04A0" w:firstRow="1" w:lastRow="0" w:firstColumn="1" w:lastColumn="0" w:noHBand="0" w:noVBand="1"/>
      </w:tblPr>
      <w:tblGrid>
        <w:gridCol w:w="8522"/>
      </w:tblGrid>
      <w:tr w:rsidR="00BC682E" w14:paraId="5C6BA4FE" w14:textId="77777777">
        <w:tc>
          <w:tcPr>
            <w:tcW w:w="8522" w:type="dxa"/>
          </w:tcPr>
          <w:p w14:paraId="331F8CDC" w14:textId="77777777" w:rsidR="00BC682E" w:rsidRDefault="00000000">
            <w:pPr>
              <w:ind w:firstLineChars="0" w:firstLine="0"/>
            </w:pPr>
            <w:r>
              <w:t xml:space="preserve">=VLOOKUP($C$3,$P:$R,2,0)  </w:t>
            </w:r>
            <w:r>
              <w:rPr>
                <w:rFonts w:hint="eastAsia"/>
              </w:rPr>
              <w:t>根据C</w:t>
            </w:r>
            <w:r>
              <w:t>3</w:t>
            </w:r>
            <w:r>
              <w:rPr>
                <w:rFonts w:hint="eastAsia"/>
              </w:rPr>
              <w:t>的数据获取P</w:t>
            </w:r>
            <w:r>
              <w:t>-</w:t>
            </w:r>
            <w:r>
              <w:rPr>
                <w:rFonts w:hint="eastAsia"/>
              </w:rPr>
              <w:t>R的第二列，C</w:t>
            </w:r>
            <w:r>
              <w:t>3</w:t>
            </w:r>
            <w:r>
              <w:rPr>
                <w:rFonts w:hint="eastAsia"/>
              </w:rPr>
              <w:t>数据必须在P-R的第一列（0表示精准查找，1表示模糊查找）</w:t>
            </w:r>
          </w:p>
        </w:tc>
      </w:tr>
      <w:tr w:rsidR="00BC682E" w14:paraId="72F78CC5" w14:textId="77777777">
        <w:tc>
          <w:tcPr>
            <w:tcW w:w="8522" w:type="dxa"/>
          </w:tcPr>
          <w:p w14:paraId="28A592A5" w14:textId="77777777" w:rsidR="00BC682E" w:rsidRDefault="00000000">
            <w:pPr>
              <w:ind w:firstLineChars="0" w:firstLine="0"/>
            </w:pPr>
            <w:r>
              <w:rPr>
                <w:rFonts w:hint="eastAsia"/>
              </w:rPr>
              <w:lastRenderedPageBreak/>
              <w:t>将excel表格保存为xlsm即可保存其中的宏或VB</w:t>
            </w:r>
          </w:p>
        </w:tc>
      </w:tr>
    </w:tbl>
    <w:p w14:paraId="1DE050B0" w14:textId="77777777" w:rsidR="00BC682E" w:rsidRDefault="00000000">
      <w:pPr>
        <w:pStyle w:val="1"/>
      </w:pPr>
      <w:bookmarkStart w:id="80" w:name="_Toc149742163"/>
      <w:r>
        <w:rPr>
          <w:rFonts w:hint="eastAsia"/>
        </w:rPr>
        <w:t>8</w:t>
      </w:r>
      <w:r>
        <w:t>.2|8.3</w:t>
      </w:r>
      <w:bookmarkEnd w:id="80"/>
    </w:p>
    <w:p w14:paraId="418431CD" w14:textId="77777777" w:rsidR="00BC682E" w:rsidRDefault="00000000">
      <w:pPr>
        <w:pStyle w:val="2"/>
      </w:pPr>
      <w:bookmarkStart w:id="81" w:name="_Toc149742164"/>
      <w:r>
        <w:rPr>
          <w:rFonts w:hint="eastAsia"/>
        </w:rPr>
        <w:t>1</w:t>
      </w:r>
      <w:r>
        <w:t>.</w:t>
      </w:r>
      <w:r>
        <w:rPr>
          <w:rFonts w:hint="eastAsia"/>
        </w:rPr>
        <w:t>充分必要条件</w:t>
      </w:r>
      <w:bookmarkEnd w:id="81"/>
    </w:p>
    <w:tbl>
      <w:tblPr>
        <w:tblStyle w:val="a7"/>
        <w:tblW w:w="0" w:type="auto"/>
        <w:tblLook w:val="04A0" w:firstRow="1" w:lastRow="0" w:firstColumn="1" w:lastColumn="0" w:noHBand="0" w:noVBand="1"/>
      </w:tblPr>
      <w:tblGrid>
        <w:gridCol w:w="8522"/>
      </w:tblGrid>
      <w:tr w:rsidR="00BC682E" w14:paraId="079F081D" w14:textId="77777777">
        <w:tc>
          <w:tcPr>
            <w:tcW w:w="8522" w:type="dxa"/>
          </w:tcPr>
          <w:p w14:paraId="0777525A" w14:textId="77777777" w:rsidR="00BC682E" w:rsidRDefault="00000000">
            <w:pPr>
              <w:ind w:firstLineChars="0" w:firstLine="0"/>
            </w:pPr>
            <w:r>
              <w:rPr>
                <w:noProof/>
              </w:rPr>
              <w:drawing>
                <wp:inline distT="0" distB="0" distL="0" distR="0" wp14:anchorId="2E6C1B7D" wp14:editId="04674981">
                  <wp:extent cx="2470785" cy="36556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a:stretch>
                            <a:fillRect/>
                          </a:stretch>
                        </pic:blipFill>
                        <pic:spPr>
                          <a:xfrm>
                            <a:off x="0" y="0"/>
                            <a:ext cx="2474767" cy="3661551"/>
                          </a:xfrm>
                          <a:prstGeom prst="rect">
                            <a:avLst/>
                          </a:prstGeom>
                        </pic:spPr>
                      </pic:pic>
                    </a:graphicData>
                  </a:graphic>
                </wp:inline>
              </w:drawing>
            </w:r>
          </w:p>
        </w:tc>
      </w:tr>
    </w:tbl>
    <w:p w14:paraId="7B06E399" w14:textId="77777777" w:rsidR="00BC682E" w:rsidRDefault="00000000">
      <w:pPr>
        <w:pStyle w:val="2"/>
      </w:pPr>
      <w:bookmarkStart w:id="82" w:name="_Toc149742165"/>
      <w:r>
        <w:rPr>
          <w:rFonts w:hint="eastAsia"/>
        </w:rPr>
        <w:t>2</w:t>
      </w:r>
      <w:r>
        <w:t>.</w:t>
      </w:r>
      <w:r>
        <w:rPr>
          <w:rFonts w:hint="eastAsia"/>
        </w:rPr>
        <w:t xml:space="preserve"> 论文 </w:t>
      </w:r>
      <w:r>
        <w:t xml:space="preserve">- </w:t>
      </w:r>
      <w:r>
        <w:rPr>
          <w:rFonts w:hint="eastAsia"/>
        </w:rPr>
        <w:t>基于线激光的水轮机机器人测</w:t>
      </w:r>
      <w:r>
        <w:t>...标定与焊点加工区域特征提取</w:t>
      </w:r>
      <w:bookmarkEnd w:id="82"/>
    </w:p>
    <w:p w14:paraId="52566515" w14:textId="77777777" w:rsidR="00BC682E" w:rsidRDefault="00000000">
      <w:pPr>
        <w:pStyle w:val="3"/>
      </w:pPr>
      <w:bookmarkStart w:id="83" w:name="_Toc149742166"/>
      <w:r>
        <w:rPr>
          <w:rFonts w:hint="eastAsia"/>
        </w:rPr>
        <w:t>2</w:t>
      </w:r>
      <w:r>
        <w:t>.1</w:t>
      </w:r>
      <w:r>
        <w:rPr>
          <w:rFonts w:hint="eastAsia"/>
        </w:rPr>
        <w:t>手眼标定</w:t>
      </w:r>
      <w:bookmarkEnd w:id="83"/>
    </w:p>
    <w:tbl>
      <w:tblPr>
        <w:tblStyle w:val="a7"/>
        <w:tblW w:w="0" w:type="auto"/>
        <w:tblLook w:val="04A0" w:firstRow="1" w:lastRow="0" w:firstColumn="1" w:lastColumn="0" w:noHBand="0" w:noVBand="1"/>
      </w:tblPr>
      <w:tblGrid>
        <w:gridCol w:w="8522"/>
      </w:tblGrid>
      <w:tr w:rsidR="00BC682E" w14:paraId="1C259B20" w14:textId="77777777">
        <w:tc>
          <w:tcPr>
            <w:tcW w:w="8522" w:type="dxa"/>
          </w:tcPr>
          <w:p w14:paraId="5770C43F" w14:textId="77777777" w:rsidR="00BC682E" w:rsidRDefault="00000000">
            <w:pPr>
              <w:ind w:firstLineChars="0" w:firstLine="0"/>
            </w:pPr>
            <w:hyperlink r:id="rId74" w:anchor="wechat_redirect" w:history="1">
              <w:r>
                <w:rPr>
                  <w:rStyle w:val="aa"/>
                </w:rPr>
                <w:t>#手眼标定 (qq.com)</w:t>
              </w:r>
            </w:hyperlink>
          </w:p>
        </w:tc>
      </w:tr>
      <w:tr w:rsidR="00BC682E" w14:paraId="0ED9237A" w14:textId="77777777">
        <w:tc>
          <w:tcPr>
            <w:tcW w:w="8522" w:type="dxa"/>
          </w:tcPr>
          <w:p w14:paraId="69BCE63A" w14:textId="77777777" w:rsidR="00BC682E" w:rsidRDefault="00BC682E">
            <w:pPr>
              <w:ind w:firstLineChars="0" w:firstLine="0"/>
            </w:pPr>
          </w:p>
        </w:tc>
      </w:tr>
    </w:tbl>
    <w:p w14:paraId="3B32C215" w14:textId="77777777" w:rsidR="00BC682E" w:rsidRDefault="00000000">
      <w:pPr>
        <w:pStyle w:val="1"/>
      </w:pPr>
      <w:bookmarkStart w:id="84" w:name="_Toc149742167"/>
      <w:r>
        <w:rPr>
          <w:rFonts w:hint="eastAsia"/>
        </w:rPr>
        <w:t>8</w:t>
      </w:r>
      <w:r>
        <w:t>.14</w:t>
      </w:r>
      <w:bookmarkEnd w:id="84"/>
    </w:p>
    <w:p w14:paraId="254C7367" w14:textId="77777777" w:rsidR="00BC682E" w:rsidRDefault="00000000">
      <w:pPr>
        <w:pStyle w:val="2"/>
      </w:pPr>
      <w:bookmarkStart w:id="85" w:name="_Toc149742168"/>
      <w:r>
        <w:rPr>
          <w:rFonts w:hint="eastAsia"/>
        </w:rPr>
        <w:t>1</w:t>
      </w:r>
      <w:r>
        <w:t>.</w:t>
      </w:r>
      <w:r>
        <w:rPr>
          <w:rFonts w:hint="eastAsia"/>
        </w:rPr>
        <w:t>论文-基于标准圆柱的线激光轮廓扫描机器人手眼标定方法</w:t>
      </w:r>
      <w:bookmarkEnd w:id="85"/>
    </w:p>
    <w:p w14:paraId="00F3ECBF" w14:textId="77777777" w:rsidR="00BC682E" w:rsidRDefault="00000000">
      <w:pPr>
        <w:pStyle w:val="3"/>
      </w:pPr>
      <w:bookmarkStart w:id="86" w:name="_Toc149742169"/>
      <w:r>
        <w:rPr>
          <w:rFonts w:hint="eastAsia"/>
        </w:rPr>
        <w:t>1</w:t>
      </w:r>
      <w:r>
        <w:t xml:space="preserve">.1 </w:t>
      </w:r>
      <w:r>
        <w:rPr>
          <w:rFonts w:hint="eastAsia"/>
        </w:rPr>
        <w:t>知识点</w:t>
      </w:r>
      <w:bookmarkEnd w:id="86"/>
    </w:p>
    <w:p w14:paraId="28CE02F3" w14:textId="77777777" w:rsidR="00BC682E" w:rsidRDefault="00000000">
      <w:pPr>
        <w:pStyle w:val="4"/>
      </w:pPr>
      <w:r>
        <w:rPr>
          <w:rFonts w:hint="eastAsia"/>
        </w:rPr>
        <w:t>1</w:t>
      </w:r>
      <w:r>
        <w:t xml:space="preserve">.1.1 </w:t>
      </w:r>
      <w:r>
        <w:rPr>
          <w:rFonts w:hint="eastAsia"/>
        </w:rPr>
        <w:t>罚函数</w:t>
      </w:r>
    </w:p>
    <w:tbl>
      <w:tblPr>
        <w:tblStyle w:val="a7"/>
        <w:tblW w:w="0" w:type="auto"/>
        <w:tblLook w:val="04A0" w:firstRow="1" w:lastRow="0" w:firstColumn="1" w:lastColumn="0" w:noHBand="0" w:noVBand="1"/>
      </w:tblPr>
      <w:tblGrid>
        <w:gridCol w:w="8522"/>
      </w:tblGrid>
      <w:tr w:rsidR="00BC682E" w14:paraId="2F4A99D4" w14:textId="77777777">
        <w:tc>
          <w:tcPr>
            <w:tcW w:w="8522" w:type="dxa"/>
          </w:tcPr>
          <w:p w14:paraId="0253FA86" w14:textId="77777777" w:rsidR="00BC682E" w:rsidRDefault="00000000">
            <w:pPr>
              <w:ind w:firstLineChars="0" w:firstLine="420"/>
            </w:pPr>
            <w:r>
              <w:rPr>
                <w:rFonts w:hint="eastAsia"/>
              </w:rPr>
              <w:t>罚函数的基本思想是，借助罚函数把约束问题转化为无约束问题，进而用无约束最优</w:t>
            </w:r>
            <w:r>
              <w:rPr>
                <w:rFonts w:hint="eastAsia"/>
              </w:rPr>
              <w:lastRenderedPageBreak/>
              <w:t>化方法求解。</w:t>
            </w:r>
          </w:p>
          <w:p w14:paraId="6ABEA847" w14:textId="77777777" w:rsidR="00BC682E" w:rsidRDefault="00000000">
            <w:pPr>
              <w:ind w:firstLineChars="0" w:firstLine="0"/>
            </w:pPr>
            <w:hyperlink r:id="rId75" w:history="1">
              <w:r>
                <w:rPr>
                  <w:rStyle w:val="aa"/>
                </w:rPr>
                <w:t>罚函数法 - 知乎 (zhihu.com)</w:t>
              </w:r>
            </w:hyperlink>
          </w:p>
        </w:tc>
      </w:tr>
    </w:tbl>
    <w:p w14:paraId="5BFC2DA2" w14:textId="77777777" w:rsidR="00BC682E" w:rsidRDefault="00000000">
      <w:pPr>
        <w:pStyle w:val="4"/>
      </w:pPr>
      <w:r>
        <w:rPr>
          <w:rFonts w:hint="eastAsia"/>
        </w:rPr>
        <w:lastRenderedPageBreak/>
        <w:t>1</w:t>
      </w:r>
      <w:r>
        <w:t xml:space="preserve">.1.2 </w:t>
      </w:r>
      <w:r>
        <w:rPr>
          <w:rFonts w:hint="eastAsia"/>
        </w:rPr>
        <w:t>齐次变换矩阵</w:t>
      </w:r>
    </w:p>
    <w:tbl>
      <w:tblPr>
        <w:tblStyle w:val="a7"/>
        <w:tblW w:w="0" w:type="auto"/>
        <w:tblLook w:val="04A0" w:firstRow="1" w:lastRow="0" w:firstColumn="1" w:lastColumn="0" w:noHBand="0" w:noVBand="1"/>
      </w:tblPr>
      <w:tblGrid>
        <w:gridCol w:w="8522"/>
      </w:tblGrid>
      <w:tr w:rsidR="00BC682E" w14:paraId="792ECD2A" w14:textId="77777777">
        <w:tc>
          <w:tcPr>
            <w:tcW w:w="8522" w:type="dxa"/>
          </w:tcPr>
          <w:p w14:paraId="746F94F6" w14:textId="77777777" w:rsidR="00BC682E" w:rsidRDefault="00000000">
            <w:pPr>
              <w:ind w:firstLineChars="0" w:firstLine="0"/>
            </w:pPr>
            <w:r>
              <w:rPr>
                <w:noProof/>
              </w:rPr>
              <w:drawing>
                <wp:inline distT="0" distB="0" distL="0" distR="0" wp14:anchorId="097B8B18" wp14:editId="6393D828">
                  <wp:extent cx="3467100" cy="13049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6"/>
                          <a:stretch>
                            <a:fillRect/>
                          </a:stretch>
                        </pic:blipFill>
                        <pic:spPr>
                          <a:xfrm>
                            <a:off x="0" y="0"/>
                            <a:ext cx="3467584" cy="1305107"/>
                          </a:xfrm>
                          <a:prstGeom prst="rect">
                            <a:avLst/>
                          </a:prstGeom>
                        </pic:spPr>
                      </pic:pic>
                    </a:graphicData>
                  </a:graphic>
                </wp:inline>
              </w:drawing>
            </w:r>
          </w:p>
          <w:p w14:paraId="77B29DE5" w14:textId="77777777" w:rsidR="00BC682E" w:rsidRDefault="00000000">
            <w:pPr>
              <w:ind w:firstLineChars="0" w:firstLine="0"/>
            </w:pPr>
            <w:r>
              <w:rPr>
                <w:rFonts w:hint="eastAsia"/>
              </w:rPr>
              <w:t>齐次变换矩阵，R是旋转矩阵（正交矩阵），p是平移向量， [</w:t>
            </w:r>
            <w:r>
              <w:t>0 0 0 1]</w:t>
            </w:r>
            <w:r>
              <w:rPr>
                <w:rFonts w:hint="eastAsia"/>
              </w:rPr>
              <w:t>是为了方便运算</w:t>
            </w:r>
          </w:p>
          <w:p w14:paraId="1A605633" w14:textId="77777777" w:rsidR="00BC682E" w:rsidRDefault="00000000">
            <w:pPr>
              <w:ind w:firstLineChars="0" w:firstLine="0"/>
            </w:pPr>
            <w:r>
              <w:t>Ps:</w:t>
            </w:r>
          </w:p>
          <w:p w14:paraId="7CD7ADAD" w14:textId="77777777" w:rsidR="00BC682E" w:rsidRDefault="00000000">
            <w:pPr>
              <w:ind w:firstLineChars="0" w:firstLine="0"/>
            </w:pPr>
            <w:r>
              <w:rPr>
                <w:noProof/>
              </w:rPr>
              <w:drawing>
                <wp:inline distT="0" distB="0" distL="0" distR="0" wp14:anchorId="39D85877" wp14:editId="3BC69038">
                  <wp:extent cx="3408680" cy="19710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7"/>
                          <a:stretch>
                            <a:fillRect/>
                          </a:stretch>
                        </pic:blipFill>
                        <pic:spPr>
                          <a:xfrm>
                            <a:off x="0" y="0"/>
                            <a:ext cx="3419647" cy="1977408"/>
                          </a:xfrm>
                          <a:prstGeom prst="rect">
                            <a:avLst/>
                          </a:prstGeom>
                        </pic:spPr>
                      </pic:pic>
                    </a:graphicData>
                  </a:graphic>
                </wp:inline>
              </w:drawing>
            </w:r>
          </w:p>
        </w:tc>
      </w:tr>
      <w:tr w:rsidR="00BC682E" w14:paraId="749FB182" w14:textId="77777777">
        <w:tc>
          <w:tcPr>
            <w:tcW w:w="8522" w:type="dxa"/>
          </w:tcPr>
          <w:p w14:paraId="1381C643" w14:textId="77777777" w:rsidR="00BC682E" w:rsidRDefault="00000000">
            <w:pPr>
              <w:ind w:firstLineChars="0" w:firstLine="0"/>
            </w:pPr>
            <w:r>
              <w:rPr>
                <w:noProof/>
              </w:rPr>
              <w:drawing>
                <wp:inline distT="0" distB="0" distL="0" distR="0" wp14:anchorId="4B9776A8" wp14:editId="0CAFDB5C">
                  <wp:extent cx="5274310" cy="3257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8"/>
                          <a:stretch>
                            <a:fillRect/>
                          </a:stretch>
                        </pic:blipFill>
                        <pic:spPr>
                          <a:xfrm>
                            <a:off x="0" y="0"/>
                            <a:ext cx="5274310" cy="325755"/>
                          </a:xfrm>
                          <a:prstGeom prst="rect">
                            <a:avLst/>
                          </a:prstGeom>
                        </pic:spPr>
                      </pic:pic>
                    </a:graphicData>
                  </a:graphic>
                </wp:inline>
              </w:drawing>
            </w:r>
          </w:p>
        </w:tc>
      </w:tr>
    </w:tbl>
    <w:p w14:paraId="2D69B8C5" w14:textId="77777777" w:rsidR="00BC682E" w:rsidRDefault="00000000">
      <w:pPr>
        <w:pStyle w:val="4"/>
      </w:pPr>
      <w:r>
        <w:rPr>
          <w:rFonts w:hint="eastAsia"/>
        </w:rPr>
        <w:t>1</w:t>
      </w:r>
      <w:r>
        <w:t xml:space="preserve">.1.3 </w:t>
      </w:r>
      <w:r>
        <w:rPr>
          <w:rFonts w:hint="eastAsia"/>
        </w:rPr>
        <w:t>PSO粒子群优化算法</w:t>
      </w:r>
    </w:p>
    <w:tbl>
      <w:tblPr>
        <w:tblStyle w:val="a7"/>
        <w:tblW w:w="0" w:type="auto"/>
        <w:tblLook w:val="04A0" w:firstRow="1" w:lastRow="0" w:firstColumn="1" w:lastColumn="0" w:noHBand="0" w:noVBand="1"/>
      </w:tblPr>
      <w:tblGrid>
        <w:gridCol w:w="8522"/>
      </w:tblGrid>
      <w:tr w:rsidR="00BC682E" w14:paraId="3F776DD6" w14:textId="77777777">
        <w:tc>
          <w:tcPr>
            <w:tcW w:w="8522" w:type="dxa"/>
          </w:tcPr>
          <w:p w14:paraId="4BE230D0" w14:textId="77777777" w:rsidR="00BC682E" w:rsidRDefault="00000000">
            <w:pPr>
              <w:ind w:firstLineChars="0" w:firstLine="0"/>
            </w:pPr>
            <w:hyperlink r:id="rId79" w:history="1">
              <w:r>
                <w:rPr>
                  <w:rStyle w:val="aa"/>
                </w:rPr>
                <w:t>粒子群优化算法(Particle Swarm Optimization, PSO)的详细解读 - 知乎 (zhihu.com)</w:t>
              </w:r>
            </w:hyperlink>
          </w:p>
        </w:tc>
      </w:tr>
    </w:tbl>
    <w:p w14:paraId="63BD6F26" w14:textId="77777777" w:rsidR="00BC682E" w:rsidRDefault="00000000">
      <w:pPr>
        <w:pStyle w:val="4"/>
      </w:pPr>
      <w:r>
        <w:t xml:space="preserve">1.1.4 </w:t>
      </w:r>
      <w:r>
        <w:rPr>
          <w:rFonts w:hint="eastAsia"/>
        </w:rPr>
        <w:t>ransac拟合椭圆</w:t>
      </w:r>
    </w:p>
    <w:tbl>
      <w:tblPr>
        <w:tblStyle w:val="a7"/>
        <w:tblW w:w="0" w:type="auto"/>
        <w:tblLook w:val="04A0" w:firstRow="1" w:lastRow="0" w:firstColumn="1" w:lastColumn="0" w:noHBand="0" w:noVBand="1"/>
      </w:tblPr>
      <w:tblGrid>
        <w:gridCol w:w="8522"/>
      </w:tblGrid>
      <w:tr w:rsidR="00BC682E" w14:paraId="31167BC9" w14:textId="77777777">
        <w:tc>
          <w:tcPr>
            <w:tcW w:w="8522" w:type="dxa"/>
          </w:tcPr>
          <w:p w14:paraId="755DFEC9"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import</w:t>
            </w:r>
            <w:r>
              <w:rPr>
                <w:rFonts w:ascii="Consolas" w:eastAsia="宋体" w:hAnsi="Consolas" w:cs="宋体"/>
                <w:color w:val="CCCCCC"/>
                <w:kern w:val="0"/>
                <w:szCs w:val="21"/>
              </w:rPr>
              <w:t xml:space="preserve"> numpy </w:t>
            </w:r>
            <w:r>
              <w:rPr>
                <w:rFonts w:ascii="Consolas" w:eastAsia="宋体" w:hAnsi="Consolas" w:cs="宋体"/>
                <w:color w:val="C586C0"/>
                <w:kern w:val="0"/>
                <w:szCs w:val="21"/>
              </w:rPr>
              <w:t>as</w:t>
            </w:r>
            <w:r>
              <w:rPr>
                <w:rFonts w:ascii="Consolas" w:eastAsia="宋体" w:hAnsi="Consolas" w:cs="宋体"/>
                <w:color w:val="CCCCCC"/>
                <w:kern w:val="0"/>
                <w:szCs w:val="21"/>
              </w:rPr>
              <w:t xml:space="preserve"> np</w:t>
            </w:r>
          </w:p>
          <w:p w14:paraId="32045A2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sklearn.linear_model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LinearRegression, RANSACRegressor</w:t>
            </w:r>
          </w:p>
          <w:p w14:paraId="6C02A09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sklearn.metrics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mean_squared_error</w:t>
            </w:r>
          </w:p>
          <w:p w14:paraId="3BD7C3AE"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F7AC9B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生成随机点云</w:t>
            </w:r>
          </w:p>
          <w:p w14:paraId="049A6E9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n_samples </w:t>
            </w:r>
            <w:r>
              <w:rPr>
                <w:rFonts w:ascii="Consolas" w:eastAsia="宋体" w:hAnsi="Consolas" w:cs="宋体"/>
                <w:color w:val="D4D4D4"/>
                <w:kern w:val="0"/>
                <w:szCs w:val="21"/>
              </w:rPr>
              <w:t>=</w:t>
            </w:r>
            <w:r>
              <w:rPr>
                <w:rFonts w:ascii="Consolas" w:eastAsia="宋体" w:hAnsi="Consolas" w:cs="宋体"/>
                <w:color w:val="CCCCCC"/>
                <w:kern w:val="0"/>
                <w:szCs w:val="21"/>
              </w:rPr>
              <w:t xml:space="preserve"> </w:t>
            </w:r>
            <w:r>
              <w:rPr>
                <w:rFonts w:ascii="Consolas" w:eastAsia="宋体" w:hAnsi="Consolas" w:cs="宋体"/>
                <w:color w:val="B5CEA8"/>
                <w:kern w:val="0"/>
                <w:szCs w:val="21"/>
              </w:rPr>
              <w:t>100</w:t>
            </w:r>
          </w:p>
          <w:p w14:paraId="339083C6"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B5CEA8"/>
                <w:kern w:val="0"/>
                <w:szCs w:val="21"/>
              </w:rPr>
              <w:t>10</w:t>
            </w:r>
            <w:r>
              <w:rPr>
                <w:rFonts w:ascii="Consolas" w:eastAsia="宋体" w:hAnsi="Consolas" w:cs="宋体"/>
                <w:color w:val="CCCCCC"/>
                <w:kern w:val="0"/>
                <w:szCs w:val="21"/>
              </w:rPr>
              <w:t>, n_samples)</w:t>
            </w:r>
          </w:p>
          <w:p w14:paraId="4A1C0744"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5</w:t>
            </w:r>
            <w:r>
              <w:rPr>
                <w:rFonts w:ascii="Consolas" w:eastAsia="宋体" w:hAnsi="Consolas" w:cs="宋体"/>
                <w:color w:val="CCCCCC"/>
                <w:kern w:val="0"/>
                <w:szCs w:val="21"/>
              </w:rPr>
              <w:t xml:space="preserve">, </w:t>
            </w:r>
            <w:r>
              <w:rPr>
                <w:rFonts w:ascii="Consolas" w:eastAsia="宋体" w:hAnsi="Consolas" w:cs="宋体"/>
                <w:color w:val="B5CEA8"/>
                <w:kern w:val="0"/>
                <w:szCs w:val="21"/>
              </w:rPr>
              <w:t>5</w:t>
            </w:r>
            <w:r>
              <w:rPr>
                <w:rFonts w:ascii="Consolas" w:eastAsia="宋体" w:hAnsi="Consolas" w:cs="宋体"/>
                <w:color w:val="CCCCCC"/>
                <w:kern w:val="0"/>
                <w:szCs w:val="21"/>
              </w:rPr>
              <w:t>, n_samples)</w:t>
            </w:r>
          </w:p>
          <w:p w14:paraId="304F885B"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noise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np.random.normal(</w:t>
            </w:r>
            <w:r>
              <w:rPr>
                <w:rFonts w:ascii="Consolas" w:eastAsia="宋体" w:hAnsi="Consolas" w:cs="宋体"/>
                <w:color w:val="B5CEA8"/>
                <w:kern w:val="0"/>
                <w:szCs w:val="21"/>
              </w:rPr>
              <w:t>0</w:t>
            </w:r>
            <w:r>
              <w:rPr>
                <w:rFonts w:ascii="Consolas" w:eastAsia="宋体" w:hAnsi="Consolas" w:cs="宋体"/>
                <w:color w:val="CCCCCC"/>
                <w:kern w:val="0"/>
                <w:szCs w:val="21"/>
              </w:rPr>
              <w:t xml:space="preserve">, </w:t>
            </w:r>
            <w:r>
              <w:rPr>
                <w:rFonts w:ascii="Consolas" w:eastAsia="宋体" w:hAnsi="Consolas" w:cs="宋体"/>
                <w:color w:val="B5CEA8"/>
                <w:kern w:val="0"/>
                <w:szCs w:val="21"/>
              </w:rPr>
              <w:t>1</w:t>
            </w:r>
            <w:r>
              <w:rPr>
                <w:rFonts w:ascii="Consolas" w:eastAsia="宋体" w:hAnsi="Consolas" w:cs="宋体"/>
                <w:color w:val="CCCCCC"/>
                <w:kern w:val="0"/>
                <w:szCs w:val="21"/>
              </w:rPr>
              <w:t>, n_samples)</w:t>
            </w:r>
          </w:p>
          <w:p w14:paraId="762EDDED"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F04C94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5A99BB3"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06C7212F" w14:textId="15A111DA"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将点云转换为二维数组</w:t>
            </w:r>
          </w:p>
          <w:p w14:paraId="2050C4F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lastRenderedPageBreak/>
              <w:t xml:space="preserve">data </w:t>
            </w:r>
            <w:r>
              <w:rPr>
                <w:rFonts w:ascii="Consolas" w:eastAsia="宋体" w:hAnsi="Consolas" w:cs="宋体"/>
                <w:color w:val="D4D4D4"/>
                <w:kern w:val="0"/>
                <w:szCs w:val="21"/>
              </w:rPr>
              <w:t>=</w:t>
            </w:r>
            <w:r>
              <w:rPr>
                <w:rFonts w:ascii="Consolas" w:eastAsia="宋体" w:hAnsi="Consolas" w:cs="宋体"/>
                <w:color w:val="CCCCCC"/>
                <w:kern w:val="0"/>
                <w:szCs w:val="21"/>
              </w:rPr>
              <w:t xml:space="preserve"> np.column_stack((x, y))</w:t>
            </w:r>
          </w:p>
          <w:p w14:paraId="55A21199"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58A05C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定义椭圆模型</w:t>
            </w:r>
          </w:p>
          <w:p w14:paraId="5B0D86E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569CD6"/>
                <w:kern w:val="0"/>
                <w:szCs w:val="21"/>
              </w:rPr>
              <w:t>def</w:t>
            </w:r>
            <w:r>
              <w:rPr>
                <w:rFonts w:ascii="Consolas" w:eastAsia="宋体" w:hAnsi="Consolas" w:cs="宋体"/>
                <w:color w:val="CCCCCC"/>
                <w:kern w:val="0"/>
                <w:szCs w:val="21"/>
              </w:rPr>
              <w:t xml:space="preserve"> </w:t>
            </w:r>
            <w:r>
              <w:rPr>
                <w:rFonts w:ascii="Consolas" w:eastAsia="宋体" w:hAnsi="Consolas" w:cs="宋体"/>
                <w:color w:val="DCDCAA"/>
                <w:kern w:val="0"/>
                <w:szCs w:val="21"/>
              </w:rPr>
              <w:t>ellipse_model</w:t>
            </w:r>
            <w:r>
              <w:rPr>
                <w:rFonts w:ascii="Consolas" w:eastAsia="宋体" w:hAnsi="Consolas" w:cs="宋体"/>
                <w:color w:val="CCCCCC"/>
                <w:kern w:val="0"/>
                <w:szCs w:val="21"/>
              </w:rPr>
              <w:t>(</w:t>
            </w:r>
            <w:r>
              <w:rPr>
                <w:rFonts w:ascii="Consolas" w:eastAsia="宋体" w:hAnsi="Consolas" w:cs="宋体"/>
                <w:color w:val="9CDCFE"/>
                <w:kern w:val="0"/>
                <w:szCs w:val="21"/>
              </w:rPr>
              <w:t>x</w:t>
            </w:r>
            <w:r>
              <w:rPr>
                <w:rFonts w:ascii="Consolas" w:eastAsia="宋体" w:hAnsi="Consolas" w:cs="宋体"/>
                <w:color w:val="CCCCCC"/>
                <w:kern w:val="0"/>
                <w:szCs w:val="21"/>
              </w:rPr>
              <w:t xml:space="preserve">, </w:t>
            </w:r>
            <w:r>
              <w:rPr>
                <w:rFonts w:ascii="Consolas" w:eastAsia="宋体" w:hAnsi="Consolas" w:cs="宋体"/>
                <w:color w:val="9CDCFE"/>
                <w:kern w:val="0"/>
                <w:szCs w:val="21"/>
              </w:rPr>
              <w:t>a</w:t>
            </w:r>
            <w:r>
              <w:rPr>
                <w:rFonts w:ascii="Consolas" w:eastAsia="宋体" w:hAnsi="Consolas" w:cs="宋体"/>
                <w:color w:val="CCCCCC"/>
                <w:kern w:val="0"/>
                <w:szCs w:val="21"/>
              </w:rPr>
              <w:t xml:space="preserve">, </w:t>
            </w:r>
            <w:r>
              <w:rPr>
                <w:rFonts w:ascii="Consolas" w:eastAsia="宋体" w:hAnsi="Consolas" w:cs="宋体"/>
                <w:color w:val="9CDCFE"/>
                <w:kern w:val="0"/>
                <w:szCs w:val="21"/>
              </w:rPr>
              <w:t>b</w:t>
            </w:r>
            <w:r>
              <w:rPr>
                <w:rFonts w:ascii="Consolas" w:eastAsia="宋体" w:hAnsi="Consolas" w:cs="宋体"/>
                <w:color w:val="CCCCCC"/>
                <w:kern w:val="0"/>
                <w:szCs w:val="21"/>
              </w:rPr>
              <w:t xml:space="preserve">, </w:t>
            </w:r>
            <w:r>
              <w:rPr>
                <w:rFonts w:ascii="Consolas" w:eastAsia="宋体" w:hAnsi="Consolas" w:cs="宋体"/>
                <w:color w:val="9CDCFE"/>
                <w:kern w:val="0"/>
                <w:szCs w:val="21"/>
              </w:rPr>
              <w:t>h</w:t>
            </w:r>
            <w:r>
              <w:rPr>
                <w:rFonts w:ascii="Consolas" w:eastAsia="宋体" w:hAnsi="Consolas" w:cs="宋体"/>
                <w:color w:val="CCCCCC"/>
                <w:kern w:val="0"/>
                <w:szCs w:val="21"/>
              </w:rPr>
              <w:t xml:space="preserve">, </w:t>
            </w:r>
            <w:r>
              <w:rPr>
                <w:rFonts w:ascii="Consolas" w:eastAsia="宋体" w:hAnsi="Consolas" w:cs="宋体"/>
                <w:color w:val="9CDCFE"/>
                <w:kern w:val="0"/>
                <w:szCs w:val="21"/>
              </w:rPr>
              <w:t>k</w:t>
            </w:r>
            <w:r>
              <w:rPr>
                <w:rFonts w:ascii="Consolas" w:eastAsia="宋体" w:hAnsi="Consolas" w:cs="宋体"/>
                <w:color w:val="CCCCCC"/>
                <w:kern w:val="0"/>
                <w:szCs w:val="21"/>
              </w:rPr>
              <w:t>):</w:t>
            </w:r>
          </w:p>
          <w:p w14:paraId="30FD284E"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    </w:t>
            </w:r>
            <w:r>
              <w:rPr>
                <w:rFonts w:ascii="Consolas" w:eastAsia="宋体" w:hAnsi="Consolas" w:cs="宋体"/>
                <w:color w:val="C586C0"/>
                <w:kern w:val="0"/>
                <w:szCs w:val="21"/>
              </w:rPr>
              <w:t>return</w:t>
            </w:r>
            <w:r>
              <w:rPr>
                <w:rFonts w:ascii="Consolas" w:eastAsia="宋体" w:hAnsi="Consolas" w:cs="宋体"/>
                <w:color w:val="CCCCCC"/>
                <w:kern w:val="0"/>
                <w:szCs w:val="21"/>
              </w:rPr>
              <w:t xml:space="preserve"> ((x[:,</w:t>
            </w:r>
            <w:r>
              <w:rPr>
                <w:rFonts w:ascii="Consolas" w:eastAsia="宋体" w:hAnsi="Consolas" w:cs="宋体"/>
                <w:color w:val="B5CEA8"/>
                <w:kern w:val="0"/>
                <w:szCs w:val="21"/>
              </w:rPr>
              <w:t>0</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h)</w:t>
            </w:r>
            <w:r>
              <w:rPr>
                <w:rFonts w:ascii="Consolas" w:eastAsia="宋体" w:hAnsi="Consolas" w:cs="宋体"/>
                <w:color w:val="D4D4D4"/>
                <w:kern w:val="0"/>
                <w:szCs w:val="21"/>
              </w:rPr>
              <w:t>/</w:t>
            </w:r>
            <w:r>
              <w:rPr>
                <w:rFonts w:ascii="Consolas" w:eastAsia="宋体" w:hAnsi="Consolas" w:cs="宋体"/>
                <w:color w:val="CCCCCC"/>
                <w:kern w:val="0"/>
                <w:szCs w:val="21"/>
              </w:rPr>
              <w:t>a)</w:t>
            </w:r>
            <w:r>
              <w:rPr>
                <w:rFonts w:ascii="Consolas" w:eastAsia="宋体" w:hAnsi="Consolas" w:cs="宋体"/>
                <w:color w:val="D4D4D4"/>
                <w:kern w:val="0"/>
                <w:szCs w:val="21"/>
              </w:rPr>
              <w:t>**</w:t>
            </w:r>
            <w:r>
              <w:rPr>
                <w:rFonts w:ascii="Consolas" w:eastAsia="宋体" w:hAnsi="Consolas" w:cs="宋体"/>
                <w:color w:val="B5CEA8"/>
                <w:kern w:val="0"/>
                <w:szCs w:val="21"/>
              </w:rPr>
              <w:t>2</w:t>
            </w:r>
            <w:r>
              <w:rPr>
                <w:rFonts w:ascii="Consolas" w:eastAsia="宋体" w:hAnsi="Consolas" w:cs="宋体"/>
                <w:color w:val="CCCCCC"/>
                <w:kern w:val="0"/>
                <w:szCs w:val="21"/>
              </w:rPr>
              <w:t xml:space="preserve"> </w:t>
            </w:r>
            <w:r>
              <w:rPr>
                <w:rFonts w:ascii="Consolas" w:eastAsia="宋体" w:hAnsi="Consolas" w:cs="宋体"/>
                <w:color w:val="D4D4D4"/>
                <w:kern w:val="0"/>
                <w:szCs w:val="21"/>
              </w:rPr>
              <w:t>+</w:t>
            </w:r>
            <w:r>
              <w:rPr>
                <w:rFonts w:ascii="Consolas" w:eastAsia="宋体" w:hAnsi="Consolas" w:cs="宋体"/>
                <w:color w:val="CCCCCC"/>
                <w:kern w:val="0"/>
                <w:szCs w:val="21"/>
              </w:rPr>
              <w:t xml:space="preserve"> ((x[:,</w:t>
            </w:r>
            <w:r>
              <w:rPr>
                <w:rFonts w:ascii="Consolas" w:eastAsia="宋体" w:hAnsi="Consolas" w:cs="宋体"/>
                <w:color w:val="B5CEA8"/>
                <w:kern w:val="0"/>
                <w:szCs w:val="21"/>
              </w:rPr>
              <w:t>1</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k)</w:t>
            </w:r>
            <w:r>
              <w:rPr>
                <w:rFonts w:ascii="Consolas" w:eastAsia="宋体" w:hAnsi="Consolas" w:cs="宋体"/>
                <w:color w:val="D4D4D4"/>
                <w:kern w:val="0"/>
                <w:szCs w:val="21"/>
              </w:rPr>
              <w:t>/</w:t>
            </w:r>
            <w:r>
              <w:rPr>
                <w:rFonts w:ascii="Consolas" w:eastAsia="宋体" w:hAnsi="Consolas" w:cs="宋体"/>
                <w:color w:val="CCCCCC"/>
                <w:kern w:val="0"/>
                <w:szCs w:val="21"/>
              </w:rPr>
              <w:t>b)</w:t>
            </w:r>
            <w:r>
              <w:rPr>
                <w:rFonts w:ascii="Consolas" w:eastAsia="宋体" w:hAnsi="Consolas" w:cs="宋体"/>
                <w:color w:val="D4D4D4"/>
                <w:kern w:val="0"/>
                <w:szCs w:val="21"/>
              </w:rPr>
              <w:t>**</w:t>
            </w:r>
            <w:r>
              <w:rPr>
                <w:rFonts w:ascii="Consolas" w:eastAsia="宋体" w:hAnsi="Consolas" w:cs="宋体"/>
                <w:color w:val="B5CEA8"/>
                <w:kern w:val="0"/>
                <w:szCs w:val="21"/>
              </w:rPr>
              <w:t>2</w:t>
            </w:r>
          </w:p>
          <w:p w14:paraId="7B0010B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C8F7C7A"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w:t>
            </w:r>
            <w:r>
              <w:rPr>
                <w:rFonts w:ascii="Consolas" w:eastAsia="宋体" w:hAnsi="Consolas" w:cs="宋体"/>
                <w:color w:val="6A9955"/>
                <w:kern w:val="0"/>
                <w:szCs w:val="21"/>
              </w:rPr>
              <w:t>RANSAC</w:t>
            </w:r>
            <w:r>
              <w:rPr>
                <w:rFonts w:ascii="Consolas" w:eastAsia="宋体" w:hAnsi="Consolas" w:cs="宋体"/>
                <w:color w:val="6A9955"/>
                <w:kern w:val="0"/>
                <w:szCs w:val="21"/>
              </w:rPr>
              <w:t>回归器</w:t>
            </w:r>
          </w:p>
          <w:p w14:paraId="37A72F5C"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ransac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RANSACRegressor(</w:t>
            </w:r>
            <w:r>
              <w:rPr>
                <w:rFonts w:ascii="Consolas" w:eastAsia="宋体" w:hAnsi="Consolas" w:cs="宋体"/>
                <w:color w:val="9CDCFE"/>
                <w:kern w:val="0"/>
                <w:szCs w:val="21"/>
              </w:rPr>
              <w:t>base_estimator</w:t>
            </w:r>
            <w:r>
              <w:rPr>
                <w:rFonts w:ascii="Consolas" w:eastAsia="宋体" w:hAnsi="Consolas" w:cs="宋体"/>
                <w:color w:val="D4D4D4"/>
                <w:kern w:val="0"/>
                <w:szCs w:val="21"/>
              </w:rPr>
              <w:t>=</w:t>
            </w:r>
            <w:r>
              <w:rPr>
                <w:rFonts w:ascii="Consolas" w:eastAsia="宋体" w:hAnsi="Consolas" w:cs="宋体"/>
                <w:color w:val="CCCCCC"/>
                <w:kern w:val="0"/>
                <w:szCs w:val="21"/>
              </w:rPr>
              <w:t>LinearRegression(),</w:t>
            </w:r>
          </w:p>
          <w:p w14:paraId="23D0AA8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min_samples</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9CDCFE"/>
                <w:kern w:val="0"/>
                <w:szCs w:val="21"/>
              </w:rPr>
              <w:t>residual_threshold</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w:t>
            </w:r>
          </w:p>
          <w:p w14:paraId="1729AE5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random_state</w:t>
            </w:r>
            <w:r>
              <w:rPr>
                <w:rFonts w:ascii="Consolas" w:eastAsia="宋体" w:hAnsi="Consolas" w:cs="宋体"/>
                <w:color w:val="D4D4D4"/>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35112DA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F10F312"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运行</w:t>
            </w:r>
            <w:r>
              <w:rPr>
                <w:rFonts w:ascii="Consolas" w:eastAsia="宋体" w:hAnsi="Consolas" w:cs="宋体"/>
                <w:color w:val="6A9955"/>
                <w:kern w:val="0"/>
                <w:szCs w:val="21"/>
              </w:rPr>
              <w:t>RANSAC</w:t>
            </w:r>
            <w:r>
              <w:rPr>
                <w:rFonts w:ascii="Consolas" w:eastAsia="宋体" w:hAnsi="Consolas" w:cs="宋体"/>
                <w:color w:val="6A9955"/>
                <w:kern w:val="0"/>
                <w:szCs w:val="21"/>
              </w:rPr>
              <w:t>算法</w:t>
            </w:r>
          </w:p>
          <w:p w14:paraId="7849FB76"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ransac.fit(data, ellipse_model)</w:t>
            </w:r>
          </w:p>
          <w:p w14:paraId="4940DCD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8662C5B"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计算内点数目和外点数目</w:t>
            </w:r>
          </w:p>
          <w:p w14:paraId="62C074A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ransac.inlier_mask_</w:t>
            </w:r>
          </w:p>
          <w:p w14:paraId="0C47089A"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outliers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np.logical_not(inliers)</w:t>
            </w:r>
          </w:p>
          <w:p w14:paraId="1C21B3B2"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3F76C89"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重新拟合椭圆</w:t>
            </w:r>
          </w:p>
          <w:p w14:paraId="560B9870"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a, b, h, k </w:t>
            </w:r>
            <w:r>
              <w:rPr>
                <w:rFonts w:ascii="Consolas" w:eastAsia="宋体" w:hAnsi="Consolas" w:cs="宋体"/>
                <w:color w:val="D4D4D4"/>
                <w:kern w:val="0"/>
                <w:szCs w:val="21"/>
              </w:rPr>
              <w:t>=</w:t>
            </w:r>
            <w:r>
              <w:rPr>
                <w:rFonts w:ascii="Consolas" w:eastAsia="宋体" w:hAnsi="Consolas" w:cs="宋体"/>
                <w:color w:val="CCCCCC"/>
                <w:kern w:val="0"/>
                <w:szCs w:val="21"/>
              </w:rPr>
              <w:t xml:space="preserve"> np.linalg.lstsq(data[inliers], ellipse_model(data[inliers],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ransac.estimator_.coef_), </w:t>
            </w:r>
            <w:r>
              <w:rPr>
                <w:rFonts w:ascii="Consolas" w:eastAsia="宋体" w:hAnsi="Consolas" w:cs="宋体"/>
                <w:color w:val="9CDCFE"/>
                <w:kern w:val="0"/>
                <w:szCs w:val="21"/>
              </w:rPr>
              <w:t>rcond</w:t>
            </w:r>
            <w:r>
              <w:rPr>
                <w:rFonts w:ascii="Consolas" w:eastAsia="宋体" w:hAnsi="Consolas" w:cs="宋体"/>
                <w:color w:val="D4D4D4"/>
                <w:kern w:val="0"/>
                <w:szCs w:val="21"/>
              </w:rPr>
              <w:t>=</w:t>
            </w:r>
            <w:r>
              <w:rPr>
                <w:rFonts w:ascii="Consolas" w:eastAsia="宋体" w:hAnsi="Consolas" w:cs="宋体"/>
                <w:color w:val="569CD6"/>
                <w:kern w:val="0"/>
                <w:szCs w:val="21"/>
              </w:rPr>
              <w:t>None</w:t>
            </w:r>
            <w:r>
              <w:rPr>
                <w:rFonts w:ascii="Consolas" w:eastAsia="宋体" w:hAnsi="Consolas" w:cs="宋体"/>
                <w:color w:val="CCCCCC"/>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15E3E44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2B8EDE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输出拟合结果</w:t>
            </w:r>
          </w:p>
          <w:p w14:paraId="6B8B91A7"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'a ='</w:t>
            </w:r>
            <w:r>
              <w:rPr>
                <w:rFonts w:ascii="Consolas" w:eastAsia="宋体" w:hAnsi="Consolas" w:cs="宋体"/>
                <w:color w:val="CCCCCC"/>
                <w:kern w:val="0"/>
                <w:szCs w:val="21"/>
              </w:rPr>
              <w:t>, a)</w:t>
            </w:r>
          </w:p>
          <w:p w14:paraId="645FB298"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'b ='</w:t>
            </w:r>
            <w:r>
              <w:rPr>
                <w:rFonts w:ascii="Consolas" w:eastAsia="宋体" w:hAnsi="Consolas" w:cs="宋体"/>
                <w:color w:val="CCCCCC"/>
                <w:kern w:val="0"/>
                <w:szCs w:val="21"/>
              </w:rPr>
              <w:t>, b)</w:t>
            </w:r>
          </w:p>
          <w:p w14:paraId="46536608"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'h ='</w:t>
            </w:r>
            <w:r>
              <w:rPr>
                <w:rFonts w:ascii="Consolas" w:eastAsia="宋体" w:hAnsi="Consolas" w:cs="宋体"/>
                <w:color w:val="CCCCCC"/>
                <w:kern w:val="0"/>
                <w:szCs w:val="21"/>
              </w:rPr>
              <w:t>, h)</w:t>
            </w:r>
          </w:p>
          <w:p w14:paraId="087E2191" w14:textId="77777777" w:rsidR="00BC682E" w:rsidRDefault="00000000">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'k ='</w:t>
            </w:r>
            <w:r>
              <w:rPr>
                <w:rFonts w:ascii="Consolas" w:eastAsia="宋体" w:hAnsi="Consolas" w:cs="宋体"/>
                <w:color w:val="CCCCCC"/>
                <w:kern w:val="0"/>
                <w:szCs w:val="21"/>
              </w:rPr>
              <w:t>, k)</w:t>
            </w:r>
          </w:p>
          <w:p w14:paraId="69DA774A" w14:textId="77777777" w:rsidR="00BC682E" w:rsidRDefault="00BC682E">
            <w:pPr>
              <w:widowControl/>
              <w:shd w:val="clear" w:color="auto" w:fill="1F1F1F"/>
              <w:spacing w:line="285" w:lineRule="atLeast"/>
              <w:ind w:firstLineChars="0" w:firstLine="420"/>
              <w:jc w:val="left"/>
              <w:rPr>
                <w:rFonts w:ascii="Consolas" w:eastAsia="宋体" w:hAnsi="Consolas" w:cs="宋体"/>
                <w:color w:val="CCCCCC"/>
                <w:kern w:val="0"/>
                <w:szCs w:val="21"/>
              </w:rPr>
            </w:pPr>
          </w:p>
          <w:p w14:paraId="7D1F33E3" w14:textId="77777777" w:rsidR="00BC682E" w:rsidRDefault="00000000">
            <w:pPr>
              <w:ind w:firstLineChars="0" w:firstLine="0"/>
            </w:pPr>
            <w:r>
              <w:rPr>
                <w:rFonts w:hint="eastAsia"/>
              </w:rPr>
              <w:t>可以参考一下，chatgpt给的代码，可能不对</w:t>
            </w:r>
          </w:p>
        </w:tc>
      </w:tr>
    </w:tbl>
    <w:p w14:paraId="46978C49" w14:textId="77777777" w:rsidR="00BC682E" w:rsidRDefault="00000000">
      <w:pPr>
        <w:pStyle w:val="3"/>
      </w:pPr>
      <w:bookmarkStart w:id="87" w:name="_Toc149742170"/>
      <w:r>
        <w:rPr>
          <w:rFonts w:hint="eastAsia"/>
        </w:rPr>
        <w:lastRenderedPageBreak/>
        <w:t>1</w:t>
      </w:r>
      <w:r>
        <w:t xml:space="preserve">.2 </w:t>
      </w:r>
      <w:r>
        <w:rPr>
          <w:rFonts w:hint="eastAsia"/>
        </w:rPr>
        <w:t>论文笔记</w:t>
      </w:r>
      <w:bookmarkEnd w:id="87"/>
    </w:p>
    <w:p w14:paraId="3EEDA430" w14:textId="77777777" w:rsidR="00BC682E" w:rsidRDefault="00000000">
      <w:pPr>
        <w:pStyle w:val="4"/>
      </w:pPr>
      <w:r>
        <w:rPr>
          <w:rFonts w:hint="eastAsia"/>
        </w:rPr>
        <w:t>1</w:t>
      </w:r>
      <w:r>
        <w:t xml:space="preserve">.2.1 </w:t>
      </w:r>
      <w:r>
        <w:rPr>
          <w:rFonts w:hint="eastAsia"/>
        </w:rPr>
        <w:t>精度问题</w:t>
      </w:r>
    </w:p>
    <w:p w14:paraId="3DC08CD8" w14:textId="77777777" w:rsidR="00BC682E" w:rsidRDefault="00000000">
      <w:pPr>
        <w:ind w:firstLine="420"/>
      </w:pPr>
      <w:r>
        <w:rPr>
          <w:rFonts w:hint="eastAsia"/>
        </w:rPr>
        <w:t>论文中使用RANSAC对线激光与圆柱相交的点云进行椭圆拟合。使用椭圆估计中心点可能会出现误差。</w:t>
      </w:r>
    </w:p>
    <w:tbl>
      <w:tblPr>
        <w:tblStyle w:val="a7"/>
        <w:tblW w:w="0" w:type="auto"/>
        <w:tblLook w:val="04A0" w:firstRow="1" w:lastRow="0" w:firstColumn="1" w:lastColumn="0" w:noHBand="0" w:noVBand="1"/>
      </w:tblPr>
      <w:tblGrid>
        <w:gridCol w:w="8522"/>
      </w:tblGrid>
      <w:tr w:rsidR="00BC682E" w14:paraId="48F84584" w14:textId="77777777">
        <w:tc>
          <w:tcPr>
            <w:tcW w:w="8522" w:type="dxa"/>
          </w:tcPr>
          <w:p w14:paraId="1EE81848" w14:textId="77777777" w:rsidR="00BC682E" w:rsidRDefault="00000000">
            <w:pPr>
              <w:ind w:firstLineChars="0" w:firstLine="0"/>
            </w:pPr>
            <w:r>
              <w:rPr>
                <w:noProof/>
              </w:rPr>
              <w:drawing>
                <wp:inline distT="0" distB="0" distL="0" distR="0" wp14:anchorId="517F011B" wp14:editId="105A5ADA">
                  <wp:extent cx="5274310" cy="13887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0"/>
                          <a:stretch>
                            <a:fillRect/>
                          </a:stretch>
                        </pic:blipFill>
                        <pic:spPr>
                          <a:xfrm>
                            <a:off x="0" y="0"/>
                            <a:ext cx="5274310" cy="1388745"/>
                          </a:xfrm>
                          <a:prstGeom prst="rect">
                            <a:avLst/>
                          </a:prstGeom>
                        </pic:spPr>
                      </pic:pic>
                    </a:graphicData>
                  </a:graphic>
                </wp:inline>
              </w:drawing>
            </w:r>
          </w:p>
        </w:tc>
      </w:tr>
    </w:tbl>
    <w:p w14:paraId="778FBE1A" w14:textId="77777777" w:rsidR="00BC682E" w:rsidRDefault="00000000">
      <w:pPr>
        <w:pStyle w:val="2"/>
      </w:pPr>
      <w:bookmarkStart w:id="88" w:name="_Toc149742171"/>
      <w:r>
        <w:rPr>
          <w:rFonts w:hint="eastAsia"/>
        </w:rPr>
        <w:lastRenderedPageBreak/>
        <w:t>1</w:t>
      </w:r>
      <w:r>
        <w:t xml:space="preserve">.3 </w:t>
      </w:r>
      <w:r>
        <w:rPr>
          <w:rFonts w:hint="eastAsia"/>
        </w:rPr>
        <w:t>论文待解决问题</w:t>
      </w:r>
      <w:bookmarkEnd w:id="88"/>
    </w:p>
    <w:tbl>
      <w:tblPr>
        <w:tblStyle w:val="a7"/>
        <w:tblW w:w="0" w:type="auto"/>
        <w:tblLook w:val="04A0" w:firstRow="1" w:lastRow="0" w:firstColumn="1" w:lastColumn="0" w:noHBand="0" w:noVBand="1"/>
      </w:tblPr>
      <w:tblGrid>
        <w:gridCol w:w="8522"/>
      </w:tblGrid>
      <w:tr w:rsidR="00BC682E" w14:paraId="34A542D4" w14:textId="77777777">
        <w:tc>
          <w:tcPr>
            <w:tcW w:w="8522" w:type="dxa"/>
          </w:tcPr>
          <w:p w14:paraId="607CF3E3" w14:textId="77777777" w:rsidR="00BC682E" w:rsidRDefault="00000000">
            <w:pPr>
              <w:ind w:firstLineChars="0" w:firstLine="0"/>
            </w:pPr>
            <w:r>
              <w:rPr>
                <w:rFonts w:hint="eastAsia"/>
              </w:rPr>
              <w:t>最优化问题求解部分没有仔细看</w:t>
            </w:r>
          </w:p>
        </w:tc>
      </w:tr>
    </w:tbl>
    <w:p w14:paraId="4301800E" w14:textId="77777777" w:rsidR="00BC682E" w:rsidRDefault="00000000">
      <w:pPr>
        <w:pStyle w:val="2"/>
      </w:pPr>
      <w:bookmarkStart w:id="89" w:name="_Toc149742172"/>
      <w:r>
        <w:rPr>
          <w:rFonts w:hint="eastAsia"/>
        </w:rPr>
        <w:t>2</w:t>
      </w:r>
      <w:r>
        <w:t xml:space="preserve">. </w:t>
      </w:r>
      <w:r>
        <w:rPr>
          <w:rFonts w:hint="eastAsia"/>
        </w:rPr>
        <w:t xml:space="preserve">论文 </w:t>
      </w:r>
      <w:r>
        <w:t xml:space="preserve">- </w:t>
      </w:r>
      <w:r>
        <w:rPr>
          <w:rFonts w:hint="eastAsia"/>
        </w:rPr>
        <w:t>线激光器的手眼标定方法</w:t>
      </w:r>
      <w:bookmarkEnd w:id="89"/>
    </w:p>
    <w:p w14:paraId="2B9A660A" w14:textId="77777777" w:rsidR="00BC682E" w:rsidRDefault="00000000">
      <w:pPr>
        <w:pStyle w:val="3"/>
      </w:pPr>
      <w:bookmarkStart w:id="90" w:name="_Toc149742173"/>
      <w:r>
        <w:rPr>
          <w:rFonts w:hint="eastAsia"/>
        </w:rPr>
        <w:t>2</w:t>
      </w:r>
      <w:r>
        <w:t xml:space="preserve">.1 </w:t>
      </w:r>
      <w:r>
        <w:rPr>
          <w:rFonts w:hint="eastAsia"/>
        </w:rPr>
        <w:t xml:space="preserve">四元数 </w:t>
      </w:r>
      <w:r>
        <w:t xml:space="preserve">– </w:t>
      </w:r>
      <w:r>
        <w:rPr>
          <w:rFonts w:hint="eastAsia"/>
        </w:rPr>
        <w:t>含未解决问题</w:t>
      </w:r>
      <w:bookmarkEnd w:id="90"/>
    </w:p>
    <w:tbl>
      <w:tblPr>
        <w:tblStyle w:val="a7"/>
        <w:tblW w:w="0" w:type="auto"/>
        <w:tblLook w:val="04A0" w:firstRow="1" w:lastRow="0" w:firstColumn="1" w:lastColumn="0" w:noHBand="0" w:noVBand="1"/>
      </w:tblPr>
      <w:tblGrid>
        <w:gridCol w:w="8522"/>
      </w:tblGrid>
      <w:tr w:rsidR="00BC682E" w14:paraId="4D1F7295" w14:textId="77777777">
        <w:tc>
          <w:tcPr>
            <w:tcW w:w="8522" w:type="dxa"/>
          </w:tcPr>
          <w:p w14:paraId="5D495603" w14:textId="77777777" w:rsidR="00BC682E" w:rsidRDefault="00000000">
            <w:pPr>
              <w:ind w:firstLineChars="0" w:firstLine="0"/>
            </w:pPr>
            <w:hyperlink r:id="rId81" w:history="1">
              <w:r>
                <w:rPr>
                  <w:rStyle w:val="aa"/>
                </w:rPr>
                <w:t>四元数——基本概念 - 知乎 (zhihu.com)</w:t>
              </w:r>
            </w:hyperlink>
            <w:r>
              <w:t xml:space="preserve"> – </w:t>
            </w:r>
            <w:r>
              <w:rPr>
                <w:rFonts w:hint="eastAsia"/>
              </w:rPr>
              <w:t>这是高阶篇，以后可以看看</w:t>
            </w:r>
          </w:p>
          <w:p w14:paraId="61759CC3" w14:textId="77777777" w:rsidR="00BC682E" w:rsidRDefault="00BC682E">
            <w:pPr>
              <w:ind w:firstLineChars="0" w:firstLine="0"/>
            </w:pPr>
          </w:p>
          <w:p w14:paraId="780BBF5A" w14:textId="77777777" w:rsidR="00BC682E" w:rsidRDefault="00000000">
            <w:pPr>
              <w:ind w:firstLineChars="0" w:firstLine="0"/>
            </w:pPr>
            <w:r>
              <w:rPr>
                <w:rFonts w:hint="eastAsia"/>
              </w:rPr>
              <w:t>不理解</w:t>
            </w:r>
          </w:p>
          <w:p w14:paraId="75B8C9B7" w14:textId="77777777" w:rsidR="00BC682E" w:rsidRDefault="00000000">
            <w:pPr>
              <w:ind w:firstLineChars="0" w:firstLine="0"/>
            </w:pPr>
            <w:r>
              <w:rPr>
                <w:noProof/>
              </w:rPr>
              <w:drawing>
                <wp:inline distT="0" distB="0" distL="0" distR="0" wp14:anchorId="755C2234" wp14:editId="6A9909E4">
                  <wp:extent cx="5274310" cy="18516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stretch>
                            <a:fillRect/>
                          </a:stretch>
                        </pic:blipFill>
                        <pic:spPr>
                          <a:xfrm>
                            <a:off x="0" y="0"/>
                            <a:ext cx="5274310" cy="1851660"/>
                          </a:xfrm>
                          <a:prstGeom prst="rect">
                            <a:avLst/>
                          </a:prstGeom>
                        </pic:spPr>
                      </pic:pic>
                    </a:graphicData>
                  </a:graphic>
                </wp:inline>
              </w:drawing>
            </w:r>
          </w:p>
        </w:tc>
      </w:tr>
    </w:tbl>
    <w:p w14:paraId="4A7B96C5" w14:textId="77777777" w:rsidR="00BC682E" w:rsidRDefault="00000000">
      <w:pPr>
        <w:pStyle w:val="2"/>
        <w:numPr>
          <w:ilvl w:val="0"/>
          <w:numId w:val="11"/>
        </w:numPr>
      </w:pPr>
      <w:bookmarkStart w:id="91" w:name="_Toc149742174"/>
      <w:r>
        <w:rPr>
          <w:rFonts w:hint="eastAsia"/>
        </w:rPr>
        <w:t>手眼标定论文小结</w:t>
      </w:r>
      <w:bookmarkEnd w:id="91"/>
    </w:p>
    <w:p w14:paraId="0253D8D7" w14:textId="77777777" w:rsidR="00BC682E" w:rsidRDefault="00000000">
      <w:pPr>
        <w:ind w:firstLine="420"/>
      </w:pPr>
      <w:r>
        <w:rPr>
          <w:rFonts w:hint="eastAsia"/>
        </w:rPr>
        <w:t>相同手眼标定方法，其结果精度会存在较大差异，不排除论文数据有问题，从目前两篇文章来看还没有办法得知他们出现精度差别的地方在哪里。</w:t>
      </w:r>
    </w:p>
    <w:p w14:paraId="65B25857" w14:textId="77777777" w:rsidR="00BC682E" w:rsidRDefault="00000000">
      <w:pPr>
        <w:ind w:firstLine="420"/>
      </w:pPr>
      <w:r>
        <w:rPr>
          <w:rFonts w:hint="eastAsia"/>
        </w:rPr>
        <w:t>*</w:t>
      </w:r>
      <w:r>
        <w:t>*</w:t>
      </w:r>
      <w:r>
        <w:rPr>
          <w:rFonts w:hint="eastAsia"/>
        </w:rPr>
        <w:t>还有重要的一点，在刚开始接触一项新的技术的时候可以适当的看一些学位论文（综述），之后应该看相关技术的小论文，比较深入了解这项技术之后可以再找一些相关的大论文来看。</w:t>
      </w:r>
    </w:p>
    <w:p w14:paraId="05F3F035" w14:textId="77777777" w:rsidR="00BC682E" w:rsidRDefault="00000000">
      <w:pPr>
        <w:pStyle w:val="1"/>
      </w:pPr>
      <w:bookmarkStart w:id="92" w:name="_Toc149742175"/>
      <w:r>
        <w:rPr>
          <w:rFonts w:hint="eastAsia"/>
        </w:rPr>
        <w:t>8</w:t>
      </w:r>
      <w:r>
        <w:t>.18</w:t>
      </w:r>
      <w:bookmarkEnd w:id="92"/>
    </w:p>
    <w:p w14:paraId="7A52C943" w14:textId="77777777" w:rsidR="00BC682E" w:rsidRDefault="00000000">
      <w:pPr>
        <w:pStyle w:val="2"/>
      </w:pPr>
      <w:bookmarkStart w:id="93" w:name="_Toc149742176"/>
      <w:r>
        <w:rPr>
          <w:rFonts w:hint="eastAsia"/>
        </w:rPr>
        <w:t>1</w:t>
      </w:r>
      <w:r>
        <w:t>.</w:t>
      </w:r>
      <w:r>
        <w:rPr>
          <w:rFonts w:hint="eastAsia"/>
        </w:rPr>
        <w:t>wsl</w:t>
      </w:r>
      <w:r>
        <w:t xml:space="preserve"> &amp; </w:t>
      </w:r>
      <w:r>
        <w:rPr>
          <w:rFonts w:hint="eastAsia"/>
        </w:rPr>
        <w:t>Docker</w:t>
      </w:r>
      <w:bookmarkEnd w:id="93"/>
    </w:p>
    <w:tbl>
      <w:tblPr>
        <w:tblStyle w:val="a7"/>
        <w:tblW w:w="0" w:type="auto"/>
        <w:tblLook w:val="04A0" w:firstRow="1" w:lastRow="0" w:firstColumn="1" w:lastColumn="0" w:noHBand="0" w:noVBand="1"/>
      </w:tblPr>
      <w:tblGrid>
        <w:gridCol w:w="8522"/>
      </w:tblGrid>
      <w:tr w:rsidR="00BC682E" w14:paraId="11856C1A" w14:textId="77777777">
        <w:tc>
          <w:tcPr>
            <w:tcW w:w="8522" w:type="dxa"/>
          </w:tcPr>
          <w:p w14:paraId="55000F64" w14:textId="77777777" w:rsidR="00BC682E" w:rsidRDefault="00000000">
            <w:pPr>
              <w:ind w:firstLineChars="0" w:firstLine="0"/>
              <w:rPr>
                <w:rStyle w:val="aa"/>
              </w:rPr>
            </w:pPr>
            <w:hyperlink r:id="rId83" w:history="1">
              <w:r>
                <w:rPr>
                  <w:rStyle w:val="aa"/>
                </w:rPr>
                <w:t>win10离线安装WSL2 Ubuntu20.04系统 - 简书 (jianshu.com)</w:t>
              </w:r>
            </w:hyperlink>
          </w:p>
          <w:p w14:paraId="7E5B597F" w14:textId="77777777" w:rsidR="00BC682E" w:rsidRDefault="00000000">
            <w:pPr>
              <w:ind w:firstLineChars="0" w:firstLine="0"/>
            </w:pPr>
            <w:hyperlink r:id="rId84" w:history="1">
              <w:r>
                <w:rPr>
                  <w:rStyle w:val="aa"/>
                </w:rPr>
                <w:t>docker 桌面版报错error during connect: This error may indicate that the docker daemon is not running.:_程序工厂的博客-CSDN博客</w:t>
              </w:r>
            </w:hyperlink>
          </w:p>
        </w:tc>
      </w:tr>
    </w:tbl>
    <w:p w14:paraId="4690EACD" w14:textId="77777777" w:rsidR="00BC682E" w:rsidRDefault="00000000">
      <w:pPr>
        <w:pStyle w:val="1"/>
      </w:pPr>
      <w:bookmarkStart w:id="94" w:name="_Toc149742177"/>
      <w:r>
        <w:rPr>
          <w:rFonts w:hint="eastAsia"/>
        </w:rPr>
        <w:t>工作安排(</w:t>
      </w:r>
      <w:r>
        <w:t>8.21-8.25)</w:t>
      </w:r>
      <w:bookmarkEnd w:id="94"/>
    </w:p>
    <w:p w14:paraId="408C8DA5" w14:textId="77777777" w:rsidR="00BC682E" w:rsidRDefault="00000000">
      <w:pPr>
        <w:ind w:firstLine="420"/>
      </w:pPr>
      <w:r>
        <w:rPr>
          <w:rFonts w:hint="eastAsia"/>
        </w:rPr>
        <w:t>论文，点云代码（提取，特征匹配，特征点提取</w:t>
      </w:r>
      <w:r>
        <w:tab/>
        <w:t>-</w:t>
      </w:r>
      <w:r>
        <w:tab/>
      </w:r>
      <w:r>
        <w:rPr>
          <w:rFonts w:hint="eastAsia"/>
        </w:rPr>
        <w:t>可以补充一些代码）</w:t>
      </w:r>
    </w:p>
    <w:p w14:paraId="6B22BE3E" w14:textId="77777777" w:rsidR="00BC682E" w:rsidRDefault="00000000">
      <w:pPr>
        <w:ind w:firstLine="420"/>
      </w:pPr>
      <w:r>
        <w:rPr>
          <w:rFonts w:hint="eastAsia"/>
        </w:rPr>
        <w:t>论文看完之后要总结，尝试性的看一些外文文献。月度汇报可以再更改总结一下。</w:t>
      </w:r>
    </w:p>
    <w:p w14:paraId="2EE93F6B" w14:textId="77777777" w:rsidR="00BC682E" w:rsidRDefault="00000000">
      <w:pPr>
        <w:pStyle w:val="1"/>
      </w:pPr>
      <w:bookmarkStart w:id="95" w:name="_Toc149742178"/>
      <w:r>
        <w:rPr>
          <w:rFonts w:hint="eastAsia"/>
        </w:rPr>
        <w:lastRenderedPageBreak/>
        <w:t>8</w:t>
      </w:r>
      <w:r>
        <w:t>.21</w:t>
      </w:r>
      <w:bookmarkEnd w:id="95"/>
    </w:p>
    <w:p w14:paraId="4532BF1E" w14:textId="77777777" w:rsidR="00BC682E" w:rsidRDefault="00000000">
      <w:pPr>
        <w:pStyle w:val="2"/>
      </w:pPr>
      <w:bookmarkStart w:id="96" w:name="_Toc149742179"/>
      <w:r>
        <w:rPr>
          <w:rFonts w:hint="eastAsia"/>
        </w:rPr>
        <w:t>1</w:t>
      </w:r>
      <w:r>
        <w:t>.</w:t>
      </w:r>
      <w:r>
        <w:rPr>
          <w:rFonts w:hint="eastAsia"/>
        </w:rPr>
        <w:t>最小二乘法</w:t>
      </w:r>
      <w:bookmarkEnd w:id="96"/>
    </w:p>
    <w:tbl>
      <w:tblPr>
        <w:tblStyle w:val="a7"/>
        <w:tblW w:w="0" w:type="auto"/>
        <w:tblLook w:val="04A0" w:firstRow="1" w:lastRow="0" w:firstColumn="1" w:lastColumn="0" w:noHBand="0" w:noVBand="1"/>
      </w:tblPr>
      <w:tblGrid>
        <w:gridCol w:w="8522"/>
      </w:tblGrid>
      <w:tr w:rsidR="00BC682E" w14:paraId="4F3EC065" w14:textId="77777777">
        <w:tc>
          <w:tcPr>
            <w:tcW w:w="8522" w:type="dxa"/>
          </w:tcPr>
          <w:p w14:paraId="46DAB42B" w14:textId="77777777" w:rsidR="00BC682E" w:rsidRDefault="00000000">
            <w:pPr>
              <w:ind w:firstLineChars="0" w:firstLine="0"/>
            </w:pPr>
            <w:hyperlink r:id="rId85" w:history="1">
              <w:r>
                <w:rPr>
                  <w:rStyle w:val="aa"/>
                </w:rPr>
                <w:t>最小二乘法（least sqaure method） - 知乎 (zhihu.com)</w:t>
              </w:r>
            </w:hyperlink>
          </w:p>
        </w:tc>
      </w:tr>
    </w:tbl>
    <w:p w14:paraId="3567B650" w14:textId="77777777" w:rsidR="00BC682E" w:rsidRDefault="00000000">
      <w:pPr>
        <w:pStyle w:val="1"/>
      </w:pPr>
      <w:bookmarkStart w:id="97" w:name="_Toc149742180"/>
      <w:r>
        <w:rPr>
          <w:rFonts w:hint="eastAsia"/>
        </w:rPr>
        <w:t>8</w:t>
      </w:r>
      <w:r>
        <w:t>.22</w:t>
      </w:r>
      <w:bookmarkEnd w:id="97"/>
    </w:p>
    <w:p w14:paraId="66C9E9CF" w14:textId="77777777" w:rsidR="00BC682E" w:rsidRDefault="00000000">
      <w:pPr>
        <w:pStyle w:val="2"/>
      </w:pPr>
      <w:bookmarkStart w:id="98" w:name="_Toc149742181"/>
      <w:r>
        <w:rPr>
          <w:rFonts w:hint="eastAsia"/>
        </w:rPr>
        <w:t>1</w:t>
      </w:r>
      <w:r>
        <w:t>.</w:t>
      </w:r>
      <w:r>
        <w:rPr>
          <w:rFonts w:hint="eastAsia"/>
        </w:rPr>
        <w:t>手眼标定相关知识</w:t>
      </w:r>
      <w:bookmarkEnd w:id="98"/>
    </w:p>
    <w:p w14:paraId="6B1BA6BA" w14:textId="77777777" w:rsidR="00BC682E" w:rsidRDefault="00000000">
      <w:pPr>
        <w:pStyle w:val="3"/>
      </w:pPr>
      <w:bookmarkStart w:id="99" w:name="_Toc149742182"/>
      <w:r>
        <w:rPr>
          <w:rFonts w:hint="eastAsia"/>
        </w:rPr>
        <w:t>1</w:t>
      </w:r>
      <w:r>
        <w:t xml:space="preserve">.1 </w:t>
      </w:r>
      <w:r>
        <w:rPr>
          <w:rFonts w:hint="eastAsia"/>
        </w:rPr>
        <w:t>欧拉角-四元数-旋转矩阵</w:t>
      </w:r>
      <w:bookmarkEnd w:id="99"/>
    </w:p>
    <w:tbl>
      <w:tblPr>
        <w:tblStyle w:val="a7"/>
        <w:tblW w:w="0" w:type="auto"/>
        <w:tblLook w:val="04A0" w:firstRow="1" w:lastRow="0" w:firstColumn="1" w:lastColumn="0" w:noHBand="0" w:noVBand="1"/>
      </w:tblPr>
      <w:tblGrid>
        <w:gridCol w:w="8522"/>
      </w:tblGrid>
      <w:tr w:rsidR="00BC682E" w14:paraId="30248D8C" w14:textId="77777777">
        <w:tc>
          <w:tcPr>
            <w:tcW w:w="8522" w:type="dxa"/>
          </w:tcPr>
          <w:p w14:paraId="1ED8296E" w14:textId="77777777" w:rsidR="00BC682E" w:rsidRDefault="00000000">
            <w:pPr>
              <w:ind w:firstLineChars="0" w:firstLine="0"/>
            </w:pPr>
            <w:hyperlink r:id="rId86" w:history="1">
              <w:r>
                <w:rPr>
                  <w:rStyle w:val="aa"/>
                </w:rPr>
                <w:t>欧拉角和旋转矩阵之间的转换 - 知乎 (zhihu.com)</w:t>
              </w:r>
            </w:hyperlink>
            <w:r>
              <w:t xml:space="preserve"> – </w:t>
            </w:r>
            <w:r>
              <w:rPr>
                <w:rFonts w:hint="eastAsia"/>
              </w:rPr>
              <w:t>有欧拉角转旋转矩阵的代码</w:t>
            </w:r>
          </w:p>
          <w:p w14:paraId="65BA1E2D" w14:textId="77777777" w:rsidR="00BC682E" w:rsidRDefault="00000000">
            <w:pPr>
              <w:ind w:firstLineChars="0" w:firstLine="0"/>
            </w:pPr>
            <w:hyperlink r:id="rId87" w:history="1">
              <w:r>
                <w:rPr>
                  <w:rStyle w:val="aa"/>
                </w:rPr>
                <w:t>旋转矩阵（Rotation Matrix)的推导 - 知乎 (zhihu.com)</w:t>
              </w:r>
            </w:hyperlink>
          </w:p>
        </w:tc>
      </w:tr>
    </w:tbl>
    <w:p w14:paraId="05570E9A" w14:textId="77777777" w:rsidR="00BC682E" w:rsidRDefault="00000000">
      <w:pPr>
        <w:pStyle w:val="1"/>
      </w:pPr>
      <w:bookmarkStart w:id="100" w:name="_Toc149742183"/>
      <w:r>
        <w:rPr>
          <w:rFonts w:hint="eastAsia"/>
        </w:rPr>
        <w:t>8</w:t>
      </w:r>
      <w:r>
        <w:t>.23</w:t>
      </w:r>
      <w:bookmarkEnd w:id="100"/>
    </w:p>
    <w:p w14:paraId="77D7DC25" w14:textId="77777777" w:rsidR="00BC682E" w:rsidRDefault="00000000">
      <w:pPr>
        <w:pStyle w:val="2"/>
      </w:pPr>
      <w:bookmarkStart w:id="101" w:name="_Toc149742184"/>
      <w:r>
        <w:rPr>
          <w:rFonts w:hint="eastAsia"/>
        </w:rPr>
        <w:t>1</w:t>
      </w:r>
      <w:r>
        <w:t xml:space="preserve">. </w:t>
      </w:r>
      <w:r>
        <w:rPr>
          <w:rFonts w:hint="eastAsia"/>
        </w:rPr>
        <w:t xml:space="preserve">点云 </w:t>
      </w:r>
      <w:r>
        <w:t xml:space="preserve">– </w:t>
      </w:r>
      <w:r>
        <w:rPr>
          <w:rFonts w:hint="eastAsia"/>
        </w:rPr>
        <w:t>网络</w:t>
      </w:r>
      <w:bookmarkEnd w:id="101"/>
    </w:p>
    <w:tbl>
      <w:tblPr>
        <w:tblStyle w:val="a7"/>
        <w:tblW w:w="0" w:type="auto"/>
        <w:tblLook w:val="04A0" w:firstRow="1" w:lastRow="0" w:firstColumn="1" w:lastColumn="0" w:noHBand="0" w:noVBand="1"/>
      </w:tblPr>
      <w:tblGrid>
        <w:gridCol w:w="8522"/>
      </w:tblGrid>
      <w:tr w:rsidR="00BC682E" w14:paraId="49B11A9B" w14:textId="77777777">
        <w:tc>
          <w:tcPr>
            <w:tcW w:w="8522" w:type="dxa"/>
          </w:tcPr>
          <w:p w14:paraId="2F256C1B" w14:textId="77777777" w:rsidR="00BC682E" w:rsidRDefault="00000000">
            <w:pPr>
              <w:ind w:firstLineChars="0" w:firstLine="0"/>
            </w:pPr>
            <w:hyperlink r:id="rId88" w:history="1">
              <w:r>
                <w:rPr>
                  <w:rStyle w:val="aa"/>
                </w:rPr>
                <w:t>(36 封私信 / 80 条消息) 点云数据可以用来干什么？ - 知乎 (zhihu.com)</w:t>
              </w:r>
            </w:hyperlink>
          </w:p>
        </w:tc>
      </w:tr>
    </w:tbl>
    <w:p w14:paraId="2A567B23" w14:textId="77777777" w:rsidR="00BC682E" w:rsidRDefault="00000000">
      <w:pPr>
        <w:pStyle w:val="1"/>
      </w:pPr>
      <w:bookmarkStart w:id="102" w:name="_Toc149742185"/>
      <w:r>
        <w:rPr>
          <w:rFonts w:hint="eastAsia"/>
        </w:rPr>
        <w:t>8</w:t>
      </w:r>
      <w:r>
        <w:t>.28</w:t>
      </w:r>
      <w:bookmarkEnd w:id="102"/>
      <w:r>
        <w:t xml:space="preserve"> </w:t>
      </w:r>
    </w:p>
    <w:p w14:paraId="52BEA47D" w14:textId="3AE3E4A8" w:rsidR="00BC682E" w:rsidRDefault="00000000">
      <w:pPr>
        <w:pStyle w:val="2"/>
      </w:pPr>
      <w:bookmarkStart w:id="103" w:name="_Toc149742186"/>
      <w:r>
        <w:rPr>
          <w:rFonts w:hint="eastAsia"/>
        </w:rPr>
        <w:t>1</w:t>
      </w:r>
      <w:r>
        <w:t xml:space="preserve">. </w:t>
      </w:r>
      <w:r>
        <w:rPr>
          <w:rFonts w:hint="eastAsia"/>
        </w:rPr>
        <w:t>手眼标定相关</w:t>
      </w:r>
      <w:r w:rsidR="00153A3F">
        <w:rPr>
          <w:rFonts w:hint="eastAsia"/>
        </w:rPr>
        <w:t>博客</w:t>
      </w:r>
      <w:bookmarkEnd w:id="103"/>
    </w:p>
    <w:tbl>
      <w:tblPr>
        <w:tblStyle w:val="a7"/>
        <w:tblW w:w="0" w:type="auto"/>
        <w:tblLook w:val="04A0" w:firstRow="1" w:lastRow="0" w:firstColumn="1" w:lastColumn="0" w:noHBand="0" w:noVBand="1"/>
      </w:tblPr>
      <w:tblGrid>
        <w:gridCol w:w="8522"/>
      </w:tblGrid>
      <w:tr w:rsidR="00BC682E" w14:paraId="41563E40" w14:textId="77777777">
        <w:tc>
          <w:tcPr>
            <w:tcW w:w="8522" w:type="dxa"/>
          </w:tcPr>
          <w:p w14:paraId="76B920C7" w14:textId="77777777" w:rsidR="00BC682E" w:rsidRDefault="00000000">
            <w:pPr>
              <w:ind w:firstLineChars="0" w:firstLine="0"/>
            </w:pPr>
            <w:hyperlink r:id="rId89" w:history="1">
              <w:r>
                <w:rPr>
                  <w:rStyle w:val="aa"/>
                </w:rPr>
                <w:t>关于手眼标定的误差计算_手眼标定误差计算_boss-dog的博客-CSDN博客</w:t>
              </w:r>
            </w:hyperlink>
          </w:p>
          <w:p w14:paraId="372B7C89" w14:textId="77777777" w:rsidR="00BC682E" w:rsidRDefault="00000000">
            <w:pPr>
              <w:ind w:firstLineChars="0" w:firstLine="0"/>
              <w:rPr>
                <w:rStyle w:val="aa"/>
              </w:rPr>
            </w:pPr>
            <w:hyperlink r:id="rId90" w:history="1">
              <w:r>
                <w:rPr>
                  <w:rStyle w:val="aa"/>
                </w:rPr>
                <w:t>三维旋转：欧拉角、四元数、旋转矩阵、轴角之间的转换 - 知乎 (zhihu.com)</w:t>
              </w:r>
            </w:hyperlink>
          </w:p>
          <w:p w14:paraId="1A55728E" w14:textId="77777777" w:rsidR="00BC682E" w:rsidRDefault="00000000">
            <w:pPr>
              <w:ind w:firstLineChars="0" w:firstLine="0"/>
            </w:pPr>
            <w:hyperlink r:id="rId91" w:history="1">
              <w:r>
                <w:rPr>
                  <w:rStyle w:val="aa"/>
                </w:rPr>
                <w:t>（一）关于手眼标定理论相关的笔记_boss-dog的博客-CSDN博客</w:t>
              </w:r>
            </w:hyperlink>
          </w:p>
          <w:p w14:paraId="5B1882CF" w14:textId="77777777" w:rsidR="00BC682E" w:rsidRDefault="00000000">
            <w:pPr>
              <w:ind w:firstLineChars="0" w:firstLine="0"/>
            </w:pPr>
            <w:hyperlink r:id="rId92" w:history="1">
              <w:r>
                <w:rPr>
                  <w:rStyle w:val="aa"/>
                </w:rPr>
                <w:t>（二）2D视觉机器人的手眼标定流程记录_2d手眼标定动作_boss-dog的博客-CSDN博客</w:t>
              </w:r>
            </w:hyperlink>
          </w:p>
          <w:p w14:paraId="565F1524" w14:textId="77777777" w:rsidR="00BC682E" w:rsidRDefault="00000000">
            <w:pPr>
              <w:ind w:firstLineChars="0" w:firstLine="0"/>
            </w:pPr>
            <w:hyperlink r:id="rId93" w:history="1">
              <w:r>
                <w:rPr>
                  <w:rStyle w:val="aa"/>
                </w:rPr>
                <w:t>（三）手眼标定结果的应用_手眼标定的结果_boss-dog的博客-CSDN博客</w:t>
              </w:r>
            </w:hyperlink>
          </w:p>
          <w:p w14:paraId="18BAED08" w14:textId="77777777" w:rsidR="00BC682E" w:rsidRDefault="00000000">
            <w:pPr>
              <w:ind w:firstLineChars="0" w:firstLine="0"/>
            </w:pPr>
            <w:hyperlink r:id="rId94" w:history="1">
              <w:r>
                <w:rPr>
                  <w:rStyle w:val="aa"/>
                </w:rPr>
                <w:t>SLAM经典文献之：Hand-Eye Calibration（手眼标定） - 知乎 (zhihu.com)</w:t>
              </w:r>
            </w:hyperlink>
          </w:p>
          <w:p w14:paraId="56241569" w14:textId="77777777" w:rsidR="00BC682E" w:rsidRDefault="00000000">
            <w:pPr>
              <w:ind w:firstLineChars="0" w:firstLine="0"/>
            </w:pPr>
            <w:hyperlink r:id="rId95" w:history="1">
              <w:r>
                <w:rPr>
                  <w:rStyle w:val="aa"/>
                </w:rPr>
                <w:t>OpenCV手眼标定（calibrateHandeye()）_hellohake的博客-CSDN博客</w:t>
              </w:r>
            </w:hyperlink>
          </w:p>
        </w:tc>
      </w:tr>
    </w:tbl>
    <w:p w14:paraId="249F06AD" w14:textId="77777777" w:rsidR="00BC682E" w:rsidRDefault="00000000">
      <w:pPr>
        <w:pStyle w:val="1"/>
      </w:pPr>
      <w:bookmarkStart w:id="104" w:name="_Toc149742187"/>
      <w:r>
        <w:rPr>
          <w:rFonts w:hint="eastAsia"/>
        </w:rPr>
        <w:t>8</w:t>
      </w:r>
      <w:r>
        <w:t>.30</w:t>
      </w:r>
      <w:bookmarkEnd w:id="104"/>
      <w:r>
        <w:t xml:space="preserve"> </w:t>
      </w:r>
    </w:p>
    <w:p w14:paraId="03CFE422" w14:textId="77777777" w:rsidR="00BC682E" w:rsidRDefault="00000000">
      <w:pPr>
        <w:pStyle w:val="2"/>
      </w:pPr>
      <w:bookmarkStart w:id="105" w:name="_Toc149742188"/>
      <w:r>
        <w:rPr>
          <w:rFonts w:hint="eastAsia"/>
        </w:rPr>
        <w:t>1</w:t>
      </w:r>
      <w:r>
        <w:t xml:space="preserve">. </w:t>
      </w:r>
      <w:r>
        <w:rPr>
          <w:rFonts w:hint="eastAsia"/>
        </w:rPr>
        <w:t xml:space="preserve">vs问题 </w:t>
      </w:r>
      <w:r>
        <w:t xml:space="preserve">– </w:t>
      </w:r>
      <w:r>
        <w:rPr>
          <w:rFonts w:hint="eastAsia"/>
        </w:rPr>
        <w:t>无法</w:t>
      </w:r>
      <w:r>
        <w:t>Debug</w:t>
      </w:r>
      <w:bookmarkEnd w:id="105"/>
    </w:p>
    <w:tbl>
      <w:tblPr>
        <w:tblStyle w:val="a7"/>
        <w:tblW w:w="0" w:type="auto"/>
        <w:tblLook w:val="04A0" w:firstRow="1" w:lastRow="0" w:firstColumn="1" w:lastColumn="0" w:noHBand="0" w:noVBand="1"/>
      </w:tblPr>
      <w:tblGrid>
        <w:gridCol w:w="8522"/>
      </w:tblGrid>
      <w:tr w:rsidR="00BC682E" w14:paraId="2848313A" w14:textId="77777777">
        <w:tc>
          <w:tcPr>
            <w:tcW w:w="8522" w:type="dxa"/>
          </w:tcPr>
          <w:p w14:paraId="596F9230" w14:textId="77777777" w:rsidR="00BC682E" w:rsidRDefault="00000000">
            <w:pPr>
              <w:ind w:firstLineChars="0" w:firstLine="0"/>
            </w:pPr>
            <w:r>
              <w:rPr>
                <w:rFonts w:hint="eastAsia"/>
              </w:rPr>
              <w:t>按照7</w:t>
            </w:r>
            <w:r>
              <w:t>.17-2.3</w:t>
            </w:r>
            <w:r>
              <w:rPr>
                <w:rFonts w:hint="eastAsia"/>
              </w:rPr>
              <w:t>重新配置即可</w:t>
            </w:r>
          </w:p>
        </w:tc>
      </w:tr>
    </w:tbl>
    <w:p w14:paraId="74954639" w14:textId="77777777" w:rsidR="00BC682E" w:rsidRDefault="00000000">
      <w:pPr>
        <w:pStyle w:val="2"/>
      </w:pPr>
      <w:bookmarkStart w:id="106" w:name="_Toc149742189"/>
      <w:r>
        <w:rPr>
          <w:rFonts w:hint="eastAsia"/>
        </w:rPr>
        <w:t>2</w:t>
      </w:r>
      <w:r>
        <w:t xml:space="preserve">. </w:t>
      </w:r>
      <w:r>
        <w:rPr>
          <w:rFonts w:hint="eastAsia"/>
        </w:rPr>
        <w:t xml:space="preserve">vs问题 </w:t>
      </w:r>
      <w:r>
        <w:t xml:space="preserve">– </w:t>
      </w:r>
      <w:r>
        <w:rPr>
          <w:rFonts w:hint="eastAsia"/>
        </w:rPr>
        <w:t xml:space="preserve">使用pcl智能指针报错 </w:t>
      </w:r>
      <w:r>
        <w:t xml:space="preserve">– </w:t>
      </w:r>
      <w:r>
        <w:rPr>
          <w:rFonts w:hint="eastAsia"/>
        </w:rPr>
        <w:t>错误代码-1073740940</w:t>
      </w:r>
      <w:bookmarkEnd w:id="106"/>
    </w:p>
    <w:tbl>
      <w:tblPr>
        <w:tblStyle w:val="a7"/>
        <w:tblW w:w="0" w:type="auto"/>
        <w:tblLook w:val="04A0" w:firstRow="1" w:lastRow="0" w:firstColumn="1" w:lastColumn="0" w:noHBand="0" w:noVBand="1"/>
      </w:tblPr>
      <w:tblGrid>
        <w:gridCol w:w="8522"/>
      </w:tblGrid>
      <w:tr w:rsidR="00BC682E" w14:paraId="1BEAF9C5" w14:textId="77777777">
        <w:tc>
          <w:tcPr>
            <w:tcW w:w="8522" w:type="dxa"/>
          </w:tcPr>
          <w:p w14:paraId="1DB3F5D7" w14:textId="77777777" w:rsidR="00BC682E" w:rsidRDefault="00000000">
            <w:pPr>
              <w:ind w:firstLineChars="0" w:firstLine="0"/>
            </w:pPr>
            <w:hyperlink r:id="rId96" w:history="1">
              <w:r>
                <w:rPr>
                  <w:rStyle w:val="aa"/>
                </w:rPr>
                <w:t>PCL求助（一）-- 指针释放_pcl中ptr释放问题_看到我请叫我学C++的博客-CSDN博客</w:t>
              </w:r>
            </w:hyperlink>
            <w:r>
              <w:br/>
              <w:t>VS可以通过项目属性-&gt;C/C++-&gt;代码生成-&gt;启动增强指令集-&gt;选择AVX来解决，我用的</w:t>
            </w:r>
            <w:r>
              <w:lastRenderedPageBreak/>
              <w:t>是PCL1.12.1版本</w:t>
            </w:r>
          </w:p>
        </w:tc>
      </w:tr>
    </w:tbl>
    <w:p w14:paraId="207CCB0B" w14:textId="77777777" w:rsidR="00BC682E" w:rsidRDefault="00000000">
      <w:pPr>
        <w:pStyle w:val="1"/>
      </w:pPr>
      <w:bookmarkStart w:id="107" w:name="_Toc149742190"/>
      <w:r>
        <w:rPr>
          <w:rFonts w:hint="eastAsia"/>
        </w:rPr>
        <w:lastRenderedPageBreak/>
        <w:t>8</w:t>
      </w:r>
      <w:r>
        <w:t>.31</w:t>
      </w:r>
      <w:bookmarkEnd w:id="107"/>
    </w:p>
    <w:p w14:paraId="6E861B9E" w14:textId="77777777" w:rsidR="00BC682E" w:rsidRDefault="00000000">
      <w:pPr>
        <w:pStyle w:val="2"/>
      </w:pPr>
      <w:bookmarkStart w:id="108" w:name="_Toc149742191"/>
      <w:r>
        <w:rPr>
          <w:rFonts w:hint="eastAsia"/>
        </w:rPr>
        <w:t>1</w:t>
      </w:r>
      <w:r>
        <w:t xml:space="preserve">. </w:t>
      </w:r>
      <w:r>
        <w:rPr>
          <w:rFonts w:hint="eastAsia"/>
        </w:rPr>
        <w:t>PointNet</w:t>
      </w:r>
      <w:r>
        <w:t xml:space="preserve"> – </w:t>
      </w:r>
      <w:r>
        <w:rPr>
          <w:rFonts w:hint="eastAsia"/>
        </w:rPr>
        <w:t>包含论文解读</w:t>
      </w:r>
      <w:bookmarkEnd w:id="108"/>
    </w:p>
    <w:tbl>
      <w:tblPr>
        <w:tblStyle w:val="a7"/>
        <w:tblW w:w="0" w:type="auto"/>
        <w:tblLook w:val="04A0" w:firstRow="1" w:lastRow="0" w:firstColumn="1" w:lastColumn="0" w:noHBand="0" w:noVBand="1"/>
      </w:tblPr>
      <w:tblGrid>
        <w:gridCol w:w="8522"/>
      </w:tblGrid>
      <w:tr w:rsidR="00BC682E" w14:paraId="54037849" w14:textId="77777777">
        <w:tc>
          <w:tcPr>
            <w:tcW w:w="8522" w:type="dxa"/>
          </w:tcPr>
          <w:p w14:paraId="29DE6633" w14:textId="77777777" w:rsidR="00BC682E" w:rsidRDefault="00000000">
            <w:pPr>
              <w:ind w:firstLineChars="0" w:firstLine="0"/>
            </w:pPr>
            <w:hyperlink r:id="rId97" w:history="1">
              <w:r>
                <w:rPr>
                  <w:rStyle w:val="aa"/>
                </w:rPr>
                <w:t>最全PointNet和PointNet++要点梳理总结_X_Imagine的博客-CSDN博客</w:t>
              </w:r>
            </w:hyperlink>
          </w:p>
        </w:tc>
      </w:tr>
    </w:tbl>
    <w:p w14:paraId="242A667B" w14:textId="77777777" w:rsidR="00BC682E" w:rsidRDefault="00000000">
      <w:pPr>
        <w:pStyle w:val="1"/>
      </w:pPr>
      <w:bookmarkStart w:id="109" w:name="_Toc149742192"/>
      <w:r>
        <w:rPr>
          <w:rFonts w:hint="eastAsia"/>
        </w:rPr>
        <w:t>9</w:t>
      </w:r>
      <w:r>
        <w:t>.1</w:t>
      </w:r>
      <w:bookmarkEnd w:id="109"/>
      <w:r>
        <w:t xml:space="preserve"> </w:t>
      </w:r>
    </w:p>
    <w:p w14:paraId="09AA4DFC" w14:textId="77777777" w:rsidR="00BC682E" w:rsidRDefault="00000000">
      <w:pPr>
        <w:pStyle w:val="2"/>
      </w:pPr>
      <w:bookmarkStart w:id="110" w:name="_Toc149742193"/>
      <w:r>
        <w:t>1.</w:t>
      </w:r>
      <w:r>
        <w:rPr>
          <w:rFonts w:hint="eastAsia"/>
        </w:rPr>
        <w:t>关于点云提取</w:t>
      </w:r>
      <w:bookmarkEnd w:id="110"/>
    </w:p>
    <w:tbl>
      <w:tblPr>
        <w:tblStyle w:val="a7"/>
        <w:tblW w:w="0" w:type="auto"/>
        <w:tblLook w:val="04A0" w:firstRow="1" w:lastRow="0" w:firstColumn="1" w:lastColumn="0" w:noHBand="0" w:noVBand="1"/>
      </w:tblPr>
      <w:tblGrid>
        <w:gridCol w:w="8522"/>
      </w:tblGrid>
      <w:tr w:rsidR="00BC682E" w14:paraId="3D54F408" w14:textId="77777777">
        <w:tc>
          <w:tcPr>
            <w:tcW w:w="8522" w:type="dxa"/>
          </w:tcPr>
          <w:p w14:paraId="657E7318" w14:textId="77777777" w:rsidR="00BC682E" w:rsidRDefault="00000000">
            <w:pPr>
              <w:ind w:firstLineChars="0" w:firstLine="0"/>
            </w:pPr>
            <w:r>
              <w:rPr>
                <w:rFonts w:hint="eastAsia"/>
              </w:rPr>
              <w:t>不要再随便调参数了，仔细看看法向量计算原理，边界点计算原理。</w:t>
            </w:r>
          </w:p>
          <w:p w14:paraId="3F12428D" w14:textId="77777777" w:rsidR="00BC682E" w:rsidRDefault="00BC682E">
            <w:pPr>
              <w:ind w:firstLineChars="0" w:firstLine="0"/>
            </w:pPr>
          </w:p>
          <w:p w14:paraId="3A8FE51A" w14:textId="77777777" w:rsidR="00BC682E" w:rsidRDefault="00000000">
            <w:pPr>
              <w:ind w:firstLineChars="0" w:firstLine="0"/>
            </w:pPr>
            <w:r>
              <w:rPr>
                <w:rFonts w:hint="eastAsia"/>
              </w:rPr>
              <w:t>PCL智能指针：直接将指针传入函数，函数中使用指针就会对指针进行修改，不需要返回指针。经过更改之后，代码运行速度搜搜快，也不会出现报错问题。</w:t>
            </w:r>
          </w:p>
        </w:tc>
      </w:tr>
    </w:tbl>
    <w:p w14:paraId="7F22ABB9" w14:textId="77777777" w:rsidR="00BC682E" w:rsidRDefault="00000000">
      <w:pPr>
        <w:pStyle w:val="2"/>
        <w:numPr>
          <w:ilvl w:val="0"/>
          <w:numId w:val="12"/>
        </w:numPr>
      </w:pPr>
      <w:bookmarkStart w:id="111" w:name="_Toc149742194"/>
      <w:r>
        <w:rPr>
          <w:rFonts w:hint="eastAsia"/>
        </w:rPr>
        <w:t>提取成功</w:t>
      </w:r>
      <w:bookmarkEnd w:id="111"/>
    </w:p>
    <w:tbl>
      <w:tblPr>
        <w:tblStyle w:val="a7"/>
        <w:tblW w:w="0" w:type="auto"/>
        <w:tblLook w:val="04A0" w:firstRow="1" w:lastRow="0" w:firstColumn="1" w:lastColumn="0" w:noHBand="0" w:noVBand="1"/>
      </w:tblPr>
      <w:tblGrid>
        <w:gridCol w:w="8522"/>
      </w:tblGrid>
      <w:tr w:rsidR="00BC682E" w14:paraId="29E71CB2" w14:textId="77777777">
        <w:tc>
          <w:tcPr>
            <w:tcW w:w="8522" w:type="dxa"/>
          </w:tcPr>
          <w:p w14:paraId="7022C9B9" w14:textId="77777777" w:rsidR="00BC682E" w:rsidRDefault="00000000">
            <w:pPr>
              <w:ind w:firstLine="420"/>
            </w:pPr>
            <w:r>
              <w:rPr>
                <w:rFonts w:hint="eastAsia"/>
              </w:rPr>
              <w:t>终于提取成功了，按照之前的想法，循环即便流程。</w:t>
            </w:r>
          </w:p>
          <w:p w14:paraId="01A19F3E" w14:textId="77777777" w:rsidR="00BC682E" w:rsidRDefault="00000000">
            <w:pPr>
              <w:ind w:firstLine="420"/>
            </w:pPr>
            <w:r>
              <w:rPr>
                <w:rFonts w:hint="eastAsia"/>
              </w:rPr>
              <w:t>但是程序还有待改进，短边滤的有点窄，且右边有一点被截断了</w:t>
            </w:r>
          </w:p>
          <w:p w14:paraId="3066C9B1" w14:textId="77777777" w:rsidR="00BC682E" w:rsidRDefault="00000000">
            <w:pPr>
              <w:ind w:firstLine="420"/>
            </w:pPr>
            <w:r>
              <w:rPr>
                <w:rFonts w:hint="eastAsia"/>
              </w:rPr>
              <w:t>但是这个莫名其妙，这个目标点云(短边)在代码中被认定为边界点 - 参考长边法线角度阈值</w:t>
            </w:r>
          </w:p>
          <w:p w14:paraId="72545FAB" w14:textId="77777777" w:rsidR="00BC682E" w:rsidRDefault="00000000">
            <w:pPr>
              <w:ind w:firstLine="420"/>
            </w:pPr>
            <w:r>
              <w:rPr>
                <w:noProof/>
              </w:rPr>
              <w:drawing>
                <wp:inline distT="0" distB="0" distL="114300" distR="114300" wp14:anchorId="0C1D6A57" wp14:editId="5F853E68">
                  <wp:extent cx="4387850" cy="1758950"/>
                  <wp:effectExtent l="0" t="0" r="6350" b="635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98"/>
                          <a:stretch>
                            <a:fillRect/>
                          </a:stretch>
                        </pic:blipFill>
                        <pic:spPr>
                          <a:xfrm>
                            <a:off x="0" y="0"/>
                            <a:ext cx="4387850" cy="1758950"/>
                          </a:xfrm>
                          <a:prstGeom prst="rect">
                            <a:avLst/>
                          </a:prstGeom>
                          <a:noFill/>
                          <a:ln>
                            <a:noFill/>
                          </a:ln>
                        </pic:spPr>
                      </pic:pic>
                    </a:graphicData>
                  </a:graphic>
                </wp:inline>
              </w:drawing>
            </w:r>
          </w:p>
        </w:tc>
      </w:tr>
      <w:tr w:rsidR="00BC682E" w14:paraId="3BFD4486" w14:textId="77777777">
        <w:tc>
          <w:tcPr>
            <w:tcW w:w="8522" w:type="dxa"/>
          </w:tcPr>
          <w:p w14:paraId="22449462" w14:textId="77777777" w:rsidR="00BC682E" w:rsidRDefault="00000000">
            <w:pPr>
              <w:ind w:firstLine="420"/>
            </w:pPr>
            <w:r>
              <w:rPr>
                <w:noProof/>
              </w:rPr>
              <w:lastRenderedPageBreak/>
              <w:drawing>
                <wp:inline distT="0" distB="0" distL="114300" distR="114300" wp14:anchorId="15B7FB78" wp14:editId="4E36DC58">
                  <wp:extent cx="4781550" cy="2624455"/>
                  <wp:effectExtent l="0" t="0" r="6350" b="444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9"/>
                          <a:stretch>
                            <a:fillRect/>
                          </a:stretch>
                        </pic:blipFill>
                        <pic:spPr>
                          <a:xfrm>
                            <a:off x="0" y="0"/>
                            <a:ext cx="4781550" cy="2624455"/>
                          </a:xfrm>
                          <a:prstGeom prst="rect">
                            <a:avLst/>
                          </a:prstGeom>
                          <a:noFill/>
                          <a:ln>
                            <a:noFill/>
                          </a:ln>
                        </pic:spPr>
                      </pic:pic>
                    </a:graphicData>
                  </a:graphic>
                </wp:inline>
              </w:drawing>
            </w:r>
          </w:p>
        </w:tc>
      </w:tr>
      <w:tr w:rsidR="00BC682E" w14:paraId="2B768E9C" w14:textId="77777777">
        <w:tc>
          <w:tcPr>
            <w:tcW w:w="8522" w:type="dxa"/>
          </w:tcPr>
          <w:p w14:paraId="7E3AA91C" w14:textId="77777777" w:rsidR="00BC682E" w:rsidRDefault="00000000">
            <w:pPr>
              <w:ind w:firstLine="420"/>
            </w:pPr>
            <w:r>
              <w:rPr>
                <w:noProof/>
              </w:rPr>
              <w:drawing>
                <wp:inline distT="0" distB="0" distL="114300" distR="114300" wp14:anchorId="29B00D30" wp14:editId="61F6AF85">
                  <wp:extent cx="4754245" cy="2733675"/>
                  <wp:effectExtent l="0" t="0" r="8255"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00"/>
                          <a:stretch>
                            <a:fillRect/>
                          </a:stretch>
                        </pic:blipFill>
                        <pic:spPr>
                          <a:xfrm>
                            <a:off x="0" y="0"/>
                            <a:ext cx="4754245" cy="2733675"/>
                          </a:xfrm>
                          <a:prstGeom prst="rect">
                            <a:avLst/>
                          </a:prstGeom>
                          <a:noFill/>
                          <a:ln>
                            <a:noFill/>
                          </a:ln>
                        </pic:spPr>
                      </pic:pic>
                    </a:graphicData>
                  </a:graphic>
                </wp:inline>
              </w:drawing>
            </w:r>
          </w:p>
        </w:tc>
      </w:tr>
      <w:tr w:rsidR="00BC682E" w14:paraId="6E2AA1C8" w14:textId="77777777">
        <w:tc>
          <w:tcPr>
            <w:tcW w:w="8522" w:type="dxa"/>
          </w:tcPr>
          <w:p w14:paraId="7E49BED3" w14:textId="77777777" w:rsidR="00BC682E" w:rsidRDefault="00000000">
            <w:pPr>
              <w:ind w:firstLine="420"/>
            </w:pPr>
            <w:r>
              <w:rPr>
                <w:noProof/>
              </w:rPr>
              <w:drawing>
                <wp:inline distT="0" distB="0" distL="114300" distR="114300" wp14:anchorId="4FB86D4A" wp14:editId="71457FE7">
                  <wp:extent cx="4771390" cy="2907665"/>
                  <wp:effectExtent l="0" t="0" r="3810" b="63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01"/>
                          <a:stretch>
                            <a:fillRect/>
                          </a:stretch>
                        </pic:blipFill>
                        <pic:spPr>
                          <a:xfrm>
                            <a:off x="0" y="0"/>
                            <a:ext cx="4771390" cy="2907665"/>
                          </a:xfrm>
                          <a:prstGeom prst="rect">
                            <a:avLst/>
                          </a:prstGeom>
                          <a:noFill/>
                          <a:ln>
                            <a:noFill/>
                          </a:ln>
                        </pic:spPr>
                      </pic:pic>
                    </a:graphicData>
                  </a:graphic>
                </wp:inline>
              </w:drawing>
            </w:r>
          </w:p>
        </w:tc>
      </w:tr>
    </w:tbl>
    <w:p w14:paraId="748D5CAE" w14:textId="77777777" w:rsidR="00BC682E" w:rsidRDefault="00000000">
      <w:pPr>
        <w:pStyle w:val="2"/>
        <w:numPr>
          <w:ilvl w:val="0"/>
          <w:numId w:val="12"/>
        </w:numPr>
      </w:pPr>
      <w:bookmarkStart w:id="112" w:name="_Toc149742195"/>
      <w:r>
        <w:rPr>
          <w:rFonts w:hint="eastAsia"/>
        </w:rPr>
        <w:lastRenderedPageBreak/>
        <w:t>点云提取截图</w:t>
      </w:r>
      <w:bookmarkEnd w:id="112"/>
    </w:p>
    <w:tbl>
      <w:tblPr>
        <w:tblStyle w:val="a7"/>
        <w:tblW w:w="0" w:type="auto"/>
        <w:tblLook w:val="04A0" w:firstRow="1" w:lastRow="0" w:firstColumn="1" w:lastColumn="0" w:noHBand="0" w:noVBand="1"/>
      </w:tblPr>
      <w:tblGrid>
        <w:gridCol w:w="4261"/>
        <w:gridCol w:w="4261"/>
      </w:tblGrid>
      <w:tr w:rsidR="00BC682E" w14:paraId="2F786E9B" w14:textId="77777777">
        <w:tc>
          <w:tcPr>
            <w:tcW w:w="4261" w:type="dxa"/>
          </w:tcPr>
          <w:p w14:paraId="6E29761F" w14:textId="77777777" w:rsidR="00BC682E" w:rsidRDefault="00000000">
            <w:pPr>
              <w:ind w:firstLine="420"/>
            </w:pPr>
            <w:r>
              <w:rPr>
                <w:noProof/>
              </w:rPr>
              <w:drawing>
                <wp:inline distT="0" distB="0" distL="114300" distR="114300" wp14:anchorId="1248C0D3" wp14:editId="0C1A1487">
                  <wp:extent cx="661035" cy="2727960"/>
                  <wp:effectExtent l="0" t="0" r="12065" b="254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02"/>
                          <a:stretch>
                            <a:fillRect/>
                          </a:stretch>
                        </pic:blipFill>
                        <pic:spPr>
                          <a:xfrm>
                            <a:off x="0" y="0"/>
                            <a:ext cx="661035" cy="2727960"/>
                          </a:xfrm>
                          <a:prstGeom prst="rect">
                            <a:avLst/>
                          </a:prstGeom>
                          <a:noFill/>
                          <a:ln>
                            <a:noFill/>
                          </a:ln>
                        </pic:spPr>
                      </pic:pic>
                    </a:graphicData>
                  </a:graphic>
                </wp:inline>
              </w:drawing>
            </w:r>
            <w:r>
              <w:rPr>
                <w:noProof/>
              </w:rPr>
              <w:drawing>
                <wp:inline distT="0" distB="0" distL="114300" distR="114300" wp14:anchorId="5F924985" wp14:editId="0A1B624A">
                  <wp:extent cx="728345" cy="2813685"/>
                  <wp:effectExtent l="0" t="0" r="8255" b="571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3"/>
                          <a:stretch>
                            <a:fillRect/>
                          </a:stretch>
                        </pic:blipFill>
                        <pic:spPr>
                          <a:xfrm>
                            <a:off x="0" y="0"/>
                            <a:ext cx="728345" cy="2813685"/>
                          </a:xfrm>
                          <a:prstGeom prst="rect">
                            <a:avLst/>
                          </a:prstGeom>
                          <a:noFill/>
                          <a:ln>
                            <a:noFill/>
                          </a:ln>
                        </pic:spPr>
                      </pic:pic>
                    </a:graphicData>
                  </a:graphic>
                </wp:inline>
              </w:drawing>
            </w:r>
          </w:p>
        </w:tc>
        <w:tc>
          <w:tcPr>
            <w:tcW w:w="4261" w:type="dxa"/>
          </w:tcPr>
          <w:p w14:paraId="47A5674A" w14:textId="77777777" w:rsidR="00BC682E" w:rsidRDefault="00000000">
            <w:pPr>
              <w:ind w:firstLine="420"/>
            </w:pPr>
            <w:r>
              <w:rPr>
                <w:noProof/>
              </w:rPr>
              <w:drawing>
                <wp:inline distT="0" distB="0" distL="114300" distR="114300" wp14:anchorId="579664BB" wp14:editId="3FA34E73">
                  <wp:extent cx="382270" cy="3242310"/>
                  <wp:effectExtent l="0" t="0" r="11430" b="889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04"/>
                          <a:stretch>
                            <a:fillRect/>
                          </a:stretch>
                        </pic:blipFill>
                        <pic:spPr>
                          <a:xfrm>
                            <a:off x="0" y="0"/>
                            <a:ext cx="382270" cy="3242310"/>
                          </a:xfrm>
                          <a:prstGeom prst="rect">
                            <a:avLst/>
                          </a:prstGeom>
                          <a:noFill/>
                          <a:ln>
                            <a:noFill/>
                          </a:ln>
                        </pic:spPr>
                      </pic:pic>
                    </a:graphicData>
                  </a:graphic>
                </wp:inline>
              </w:drawing>
            </w:r>
            <w:r>
              <w:rPr>
                <w:noProof/>
              </w:rPr>
              <w:drawing>
                <wp:inline distT="0" distB="0" distL="114300" distR="114300" wp14:anchorId="7705568F" wp14:editId="22D6A26A">
                  <wp:extent cx="371475" cy="3282950"/>
                  <wp:effectExtent l="0" t="0" r="952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371475" cy="3282950"/>
                          </a:xfrm>
                          <a:prstGeom prst="rect">
                            <a:avLst/>
                          </a:prstGeom>
                          <a:noFill/>
                          <a:ln>
                            <a:noFill/>
                          </a:ln>
                        </pic:spPr>
                      </pic:pic>
                    </a:graphicData>
                  </a:graphic>
                </wp:inline>
              </w:drawing>
            </w:r>
          </w:p>
        </w:tc>
      </w:tr>
    </w:tbl>
    <w:p w14:paraId="3A37F94A" w14:textId="7F663665" w:rsidR="00BC682E" w:rsidRDefault="009C5BFA" w:rsidP="009C5BFA">
      <w:pPr>
        <w:pStyle w:val="1"/>
      </w:pPr>
      <w:bookmarkStart w:id="113" w:name="_Toc149742196"/>
      <w:r>
        <w:rPr>
          <w:rFonts w:hint="eastAsia"/>
        </w:rPr>
        <w:t>9</w:t>
      </w:r>
      <w:r>
        <w:t>.15</w:t>
      </w:r>
      <w:bookmarkEnd w:id="113"/>
    </w:p>
    <w:p w14:paraId="0F41CCD0" w14:textId="12DAAA9D" w:rsidR="009C5BFA" w:rsidRDefault="009C5BFA" w:rsidP="00D00DFE">
      <w:pPr>
        <w:pStyle w:val="2"/>
      </w:pPr>
      <w:bookmarkStart w:id="114" w:name="_Toc149742197"/>
      <w:r>
        <w:rPr>
          <w:rFonts w:hint="eastAsia"/>
        </w:rPr>
        <w:t>1</w:t>
      </w:r>
      <w:r>
        <w:t xml:space="preserve">. </w:t>
      </w:r>
      <w:r>
        <w:rPr>
          <w:rFonts w:hint="eastAsia"/>
        </w:rPr>
        <w:t>手眼标定相关博客</w:t>
      </w:r>
      <w:bookmarkEnd w:id="114"/>
    </w:p>
    <w:tbl>
      <w:tblPr>
        <w:tblStyle w:val="a7"/>
        <w:tblW w:w="0" w:type="auto"/>
        <w:tblLook w:val="04A0" w:firstRow="1" w:lastRow="0" w:firstColumn="1" w:lastColumn="0" w:noHBand="0" w:noVBand="1"/>
      </w:tblPr>
      <w:tblGrid>
        <w:gridCol w:w="8522"/>
      </w:tblGrid>
      <w:tr w:rsidR="00D00DFE" w14:paraId="5A6A3485" w14:textId="77777777" w:rsidTr="00D00DFE">
        <w:tc>
          <w:tcPr>
            <w:tcW w:w="8522" w:type="dxa"/>
          </w:tcPr>
          <w:p w14:paraId="40821B9D" w14:textId="580D9438" w:rsidR="00D00DFE" w:rsidRDefault="00000000" w:rsidP="00D00DFE">
            <w:pPr>
              <w:ind w:firstLineChars="0" w:firstLine="0"/>
            </w:pPr>
            <w:hyperlink r:id="rId106" w:history="1">
              <w:r w:rsidR="002431AB">
                <w:rPr>
                  <w:rStyle w:val="aa"/>
                </w:rPr>
                <w:t>机械臂手眼标定原理及代码_右乘联体左乘基_绿竹巷人的博客-CSDN博客</w:t>
              </w:r>
            </w:hyperlink>
          </w:p>
        </w:tc>
      </w:tr>
    </w:tbl>
    <w:p w14:paraId="69D00F17" w14:textId="4031E761" w:rsidR="00D00DFE" w:rsidRDefault="008930EB" w:rsidP="008930EB">
      <w:pPr>
        <w:pStyle w:val="1"/>
      </w:pPr>
      <w:bookmarkStart w:id="115" w:name="_Toc149742198"/>
      <w:r>
        <w:rPr>
          <w:rFonts w:hint="eastAsia"/>
        </w:rPr>
        <w:t>1</w:t>
      </w:r>
      <w:r>
        <w:t>0.8</w:t>
      </w:r>
      <w:bookmarkEnd w:id="115"/>
    </w:p>
    <w:p w14:paraId="558643D0" w14:textId="44482D67" w:rsidR="008930EB" w:rsidRDefault="008930EB" w:rsidP="008930EB">
      <w:pPr>
        <w:pStyle w:val="2"/>
      </w:pPr>
      <w:bookmarkStart w:id="116" w:name="_Toc149742199"/>
      <w:r>
        <w:rPr>
          <w:rFonts w:hint="eastAsia"/>
        </w:rPr>
        <w:t>1</w:t>
      </w:r>
      <w:r>
        <w:t>.</w:t>
      </w:r>
      <w:r w:rsidR="0036374D">
        <w:rPr>
          <w:rFonts w:hint="eastAsia"/>
        </w:rPr>
        <w:t xml:space="preserve">失败 </w:t>
      </w:r>
      <w:r w:rsidR="0036374D">
        <w:t xml:space="preserve">- </w:t>
      </w:r>
      <w:r>
        <w:rPr>
          <w:rFonts w:hint="eastAsia"/>
        </w:rPr>
        <w:t>搭建socks</w:t>
      </w:r>
      <w:r>
        <w:t>5</w:t>
      </w:r>
      <w:r>
        <w:rPr>
          <w:rFonts w:hint="eastAsia"/>
        </w:rPr>
        <w:t>代理服务器</w:t>
      </w:r>
      <w:bookmarkEnd w:id="116"/>
    </w:p>
    <w:tbl>
      <w:tblPr>
        <w:tblStyle w:val="a7"/>
        <w:tblW w:w="0" w:type="auto"/>
        <w:tblLook w:val="04A0" w:firstRow="1" w:lastRow="0" w:firstColumn="1" w:lastColumn="0" w:noHBand="0" w:noVBand="1"/>
      </w:tblPr>
      <w:tblGrid>
        <w:gridCol w:w="8522"/>
      </w:tblGrid>
      <w:tr w:rsidR="008930EB" w14:paraId="1FB55AE4" w14:textId="77777777" w:rsidTr="008930EB">
        <w:tc>
          <w:tcPr>
            <w:tcW w:w="8522" w:type="dxa"/>
          </w:tcPr>
          <w:p w14:paraId="30DE57A4" w14:textId="77777777" w:rsidR="008930EB" w:rsidRDefault="00000000" w:rsidP="008930EB">
            <w:pPr>
              <w:ind w:firstLineChars="0" w:firstLine="0"/>
              <w:rPr>
                <w:rStyle w:val="aa"/>
              </w:rPr>
            </w:pPr>
            <w:hyperlink r:id="rId107" w:history="1">
              <w:r w:rsidR="008930EB">
                <w:rPr>
                  <w:rStyle w:val="aa"/>
                </w:rPr>
                <w:t>服务器搭建Socks5代理详细教程-帮助文档-蓝米云 (lanmicloud.com)</w:t>
              </w:r>
            </w:hyperlink>
          </w:p>
          <w:p w14:paraId="700234ED" w14:textId="2C12DFFF" w:rsidR="00187792" w:rsidRPr="00187792" w:rsidRDefault="00187792" w:rsidP="008930EB">
            <w:pPr>
              <w:ind w:firstLineChars="0" w:firstLine="0"/>
            </w:pPr>
            <w:r w:rsidRPr="00187792">
              <w:rPr>
                <w:rStyle w:val="aa"/>
                <w:rFonts w:hint="eastAsia"/>
                <w:color w:val="auto"/>
                <w:u w:val="none"/>
              </w:rPr>
              <w:t>搭建不了啊</w:t>
            </w:r>
          </w:p>
        </w:tc>
      </w:tr>
      <w:tr w:rsidR="00187792" w14:paraId="2678A592" w14:textId="77777777" w:rsidTr="008930EB">
        <w:tc>
          <w:tcPr>
            <w:tcW w:w="8522" w:type="dxa"/>
          </w:tcPr>
          <w:p w14:paraId="19DF4C23" w14:textId="77777777" w:rsidR="00187792" w:rsidRDefault="00187792" w:rsidP="008930EB">
            <w:pPr>
              <w:ind w:firstLineChars="0" w:firstLine="0"/>
            </w:pPr>
          </w:p>
        </w:tc>
      </w:tr>
    </w:tbl>
    <w:p w14:paraId="2E6FD815" w14:textId="09FDD036" w:rsidR="008930EB" w:rsidRDefault="00187792" w:rsidP="00187792">
      <w:pPr>
        <w:pStyle w:val="2"/>
      </w:pPr>
      <w:bookmarkStart w:id="117" w:name="_Toc149742200"/>
      <w:r>
        <w:rPr>
          <w:rFonts w:hint="eastAsia"/>
        </w:rPr>
        <w:t>2</w:t>
      </w:r>
      <w:r>
        <w:t xml:space="preserve">. </w:t>
      </w:r>
      <w:r>
        <w:rPr>
          <w:rFonts w:hint="eastAsia"/>
        </w:rPr>
        <w:t>突然无法使用conda命令</w:t>
      </w:r>
      <w:bookmarkEnd w:id="117"/>
    </w:p>
    <w:tbl>
      <w:tblPr>
        <w:tblStyle w:val="a7"/>
        <w:tblW w:w="0" w:type="auto"/>
        <w:tblLook w:val="04A0" w:firstRow="1" w:lastRow="0" w:firstColumn="1" w:lastColumn="0" w:noHBand="0" w:noVBand="1"/>
      </w:tblPr>
      <w:tblGrid>
        <w:gridCol w:w="8522"/>
      </w:tblGrid>
      <w:tr w:rsidR="00187792" w14:paraId="3F266CFF" w14:textId="77777777" w:rsidTr="00187792">
        <w:tc>
          <w:tcPr>
            <w:tcW w:w="8522" w:type="dxa"/>
          </w:tcPr>
          <w:p w14:paraId="60BFF4FD" w14:textId="24A062FC" w:rsidR="00187792" w:rsidRDefault="00187792" w:rsidP="00187792">
            <w:pPr>
              <w:ind w:firstLineChars="0" w:firstLine="0"/>
            </w:pPr>
            <w:r>
              <w:rPr>
                <w:rFonts w:hint="eastAsia"/>
              </w:rPr>
              <w:t>在命令行无法使用conda命令，但是</w:t>
            </w:r>
            <w:r w:rsidRPr="00187792">
              <w:t>conda --no-plugins</w:t>
            </w:r>
            <w:r>
              <w:rPr>
                <w:rFonts w:hint="eastAsia"/>
              </w:rPr>
              <w:t>可以，这个命令表示的是禁用所有插件，然后就可以使用了。之后使用</w:t>
            </w:r>
            <w:r w:rsidRPr="00187792">
              <w:t>conda --no-plugins update conda</w:t>
            </w:r>
            <w:r>
              <w:rPr>
                <w:rFonts w:hint="eastAsia"/>
              </w:rPr>
              <w:t>更新conda即可，之后conda命令就可以用了。</w:t>
            </w:r>
          </w:p>
        </w:tc>
      </w:tr>
    </w:tbl>
    <w:p w14:paraId="69296475" w14:textId="48969FB8" w:rsidR="00187792" w:rsidRDefault="0036374D" w:rsidP="0036374D">
      <w:pPr>
        <w:pStyle w:val="1"/>
      </w:pPr>
      <w:bookmarkStart w:id="118" w:name="_Toc149742201"/>
      <w:r>
        <w:rPr>
          <w:rFonts w:hint="eastAsia"/>
        </w:rPr>
        <w:t>1</w:t>
      </w:r>
      <w:r>
        <w:t>0.10</w:t>
      </w:r>
      <w:bookmarkEnd w:id="118"/>
    </w:p>
    <w:p w14:paraId="557A27E4" w14:textId="0DA9CBA4" w:rsidR="0036374D" w:rsidRDefault="0036374D" w:rsidP="0036374D">
      <w:pPr>
        <w:pStyle w:val="2"/>
      </w:pPr>
      <w:bookmarkStart w:id="119" w:name="_Toc149742202"/>
      <w:r>
        <w:rPr>
          <w:rFonts w:hint="eastAsia"/>
        </w:rPr>
        <w:t>1</w:t>
      </w:r>
      <w:r>
        <w:t>.</w:t>
      </w:r>
      <w:r>
        <w:rPr>
          <w:rFonts w:hint="eastAsia"/>
        </w:rPr>
        <w:t>关于访问某些网页很慢的问题</w:t>
      </w:r>
      <w:bookmarkEnd w:id="119"/>
    </w:p>
    <w:tbl>
      <w:tblPr>
        <w:tblStyle w:val="a7"/>
        <w:tblW w:w="0" w:type="auto"/>
        <w:tblLook w:val="04A0" w:firstRow="1" w:lastRow="0" w:firstColumn="1" w:lastColumn="0" w:noHBand="0" w:noVBand="1"/>
      </w:tblPr>
      <w:tblGrid>
        <w:gridCol w:w="8522"/>
      </w:tblGrid>
      <w:tr w:rsidR="0036374D" w14:paraId="1DE9F168" w14:textId="77777777" w:rsidTr="0036374D">
        <w:tc>
          <w:tcPr>
            <w:tcW w:w="8522" w:type="dxa"/>
          </w:tcPr>
          <w:p w14:paraId="26F2F0D6" w14:textId="77777777" w:rsidR="0036374D" w:rsidRDefault="0036374D" w:rsidP="0036374D">
            <w:pPr>
              <w:ind w:firstLineChars="0" w:firstLine="0"/>
            </w:pPr>
            <w:r>
              <w:rPr>
                <w:rFonts w:hint="eastAsia"/>
              </w:rPr>
              <w:t>1</w:t>
            </w:r>
            <w:r>
              <w:t xml:space="preserve">. </w:t>
            </w:r>
            <w:r>
              <w:rPr>
                <w:rFonts w:hint="eastAsia"/>
              </w:rPr>
              <w:t>打开网页控制台，查看哪些域名地址访问过慢，使用ip测速工具找到一个访问比较快的</w:t>
            </w:r>
            <w:r>
              <w:rPr>
                <w:rFonts w:hint="eastAsia"/>
              </w:rPr>
              <w:lastRenderedPageBreak/>
              <w:t>站点，然后更改</w:t>
            </w:r>
            <w:r w:rsidRPr="0036374D">
              <w:t>C:\Windows\System32\drivers\etc</w:t>
            </w:r>
            <w:r>
              <w:rPr>
                <w:rFonts w:hint="eastAsia"/>
              </w:rPr>
              <w:t>\hosts文件</w:t>
            </w:r>
          </w:p>
          <w:p w14:paraId="35D3EAF8" w14:textId="04F401D5" w:rsidR="0036374D" w:rsidRDefault="0036374D" w:rsidP="0036374D">
            <w:pPr>
              <w:ind w:firstLineChars="0" w:firstLine="0"/>
            </w:pPr>
            <w:r w:rsidRPr="0036374D">
              <w:rPr>
                <w:noProof/>
              </w:rPr>
              <w:drawing>
                <wp:inline distT="0" distB="0" distL="0" distR="0" wp14:anchorId="1FF6EC29" wp14:editId="5ECE9D53">
                  <wp:extent cx="4191585" cy="390580"/>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585" cy="390580"/>
                          </a:xfrm>
                          <a:prstGeom prst="rect">
                            <a:avLst/>
                          </a:prstGeom>
                        </pic:spPr>
                      </pic:pic>
                    </a:graphicData>
                  </a:graphic>
                </wp:inline>
              </w:drawing>
            </w:r>
          </w:p>
        </w:tc>
      </w:tr>
    </w:tbl>
    <w:p w14:paraId="45F5F9EA" w14:textId="5D97D4CB" w:rsidR="0036374D" w:rsidRDefault="001B6408" w:rsidP="001B6408">
      <w:pPr>
        <w:pStyle w:val="1"/>
      </w:pPr>
      <w:bookmarkStart w:id="120" w:name="_Toc149742203"/>
      <w:r w:rsidRPr="001B6408">
        <w:lastRenderedPageBreak/>
        <w:t>10.18</w:t>
      </w:r>
      <w:bookmarkEnd w:id="120"/>
    </w:p>
    <w:p w14:paraId="24CB6037" w14:textId="636370B8" w:rsidR="001B6408" w:rsidRDefault="001B6408" w:rsidP="001B6408">
      <w:pPr>
        <w:pStyle w:val="2"/>
      </w:pPr>
      <w:bookmarkStart w:id="121" w:name="_Toc149742204"/>
      <w:r>
        <w:rPr>
          <w:rFonts w:hint="eastAsia"/>
        </w:rPr>
        <w:t>求解手眼矩阵(</w:t>
      </w:r>
      <w:r>
        <w:t>TSAI &amp; PSO)</w:t>
      </w:r>
      <w:bookmarkEnd w:id="121"/>
    </w:p>
    <w:tbl>
      <w:tblPr>
        <w:tblStyle w:val="a7"/>
        <w:tblW w:w="0" w:type="auto"/>
        <w:tblLook w:val="04A0" w:firstRow="1" w:lastRow="0" w:firstColumn="1" w:lastColumn="0" w:noHBand="0" w:noVBand="1"/>
      </w:tblPr>
      <w:tblGrid>
        <w:gridCol w:w="8522"/>
      </w:tblGrid>
      <w:tr w:rsidR="001B6408" w14:paraId="13C7A1EE" w14:textId="77777777" w:rsidTr="001B6408">
        <w:tc>
          <w:tcPr>
            <w:tcW w:w="8522" w:type="dxa"/>
          </w:tcPr>
          <w:p w14:paraId="0745973D" w14:textId="4E61C233" w:rsidR="001B6408" w:rsidRDefault="001B6408" w:rsidP="001B6408">
            <w:pPr>
              <w:ind w:firstLineChars="0" w:firstLine="0"/>
            </w:pPr>
            <w:r>
              <w:rPr>
                <w:rFonts w:hint="eastAsia"/>
              </w:rPr>
              <w:t>结论，现有数据差别不大。其次c</w:t>
            </w:r>
            <w:r>
              <w:t>++</w:t>
            </w:r>
            <w:r>
              <w:rPr>
                <w:rFonts w:hint="eastAsia"/>
              </w:rPr>
              <w:t>速度比python快的不止一个量级</w:t>
            </w:r>
            <w:r w:rsidR="00183602">
              <w:rPr>
                <w:rFonts w:hint="eastAsia"/>
              </w:rPr>
              <w:t>。</w:t>
            </w:r>
            <w:r w:rsidR="00183602">
              <w:br/>
            </w:r>
            <w:r w:rsidR="00183602">
              <w:rPr>
                <w:rFonts w:hint="eastAsia"/>
              </w:rPr>
              <w:t>x</w:t>
            </w:r>
            <w:r w:rsidR="00183602">
              <w:t>,y,z</w:t>
            </w:r>
            <w:r w:rsidR="00183602">
              <w:rPr>
                <w:rFonts w:hint="eastAsia"/>
              </w:rPr>
              <w:t>误差的平均：TSAI在0</w:t>
            </w:r>
            <w:r w:rsidR="00183602">
              <w:t>.24</w:t>
            </w:r>
            <w:r w:rsidR="00183602">
              <w:rPr>
                <w:rFonts w:hint="eastAsia"/>
              </w:rPr>
              <w:t>多一点，PSO也就在0</w:t>
            </w:r>
            <w:r w:rsidR="00183602">
              <w:t>.23</w:t>
            </w:r>
            <w:r w:rsidR="00183602">
              <w:rPr>
                <w:rFonts w:hint="eastAsia"/>
              </w:rPr>
              <w:t>多一点</w:t>
            </w:r>
            <w:r w:rsidR="000B507B">
              <w:rPr>
                <w:rFonts w:hint="eastAsia"/>
              </w:rPr>
              <w:t>。</w:t>
            </w:r>
          </w:p>
        </w:tc>
      </w:tr>
      <w:tr w:rsidR="001B6408" w14:paraId="33C8E83D" w14:textId="77777777" w:rsidTr="001B6408">
        <w:tc>
          <w:tcPr>
            <w:tcW w:w="8522" w:type="dxa"/>
          </w:tcPr>
          <w:p w14:paraId="6C9BE5B9" w14:textId="04D9C76D" w:rsidR="001B6408" w:rsidRDefault="00183602" w:rsidP="001B6408">
            <w:pPr>
              <w:ind w:firstLineChars="0" w:firstLine="0"/>
            </w:pPr>
            <w:r>
              <w:rPr>
                <w:noProof/>
              </w:rPr>
              <w:drawing>
                <wp:inline distT="0" distB="0" distL="0" distR="0" wp14:anchorId="31C44996" wp14:editId="5247C0AE">
                  <wp:extent cx="5274310" cy="23431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343150"/>
                          </a:xfrm>
                          <a:prstGeom prst="rect">
                            <a:avLst/>
                          </a:prstGeom>
                        </pic:spPr>
                      </pic:pic>
                    </a:graphicData>
                  </a:graphic>
                </wp:inline>
              </w:drawing>
            </w:r>
          </w:p>
        </w:tc>
      </w:tr>
    </w:tbl>
    <w:p w14:paraId="78E8321C" w14:textId="06C6AC41" w:rsidR="001B6408" w:rsidRDefault="007E2DA8" w:rsidP="007E2DA8">
      <w:pPr>
        <w:pStyle w:val="2"/>
      </w:pPr>
      <w:bookmarkStart w:id="122" w:name="_Toc149742205"/>
      <w:r>
        <w:rPr>
          <w:rFonts w:hint="eastAsia"/>
        </w:rPr>
        <w:t>胶道点云中心线提取</w:t>
      </w:r>
      <w:bookmarkEnd w:id="122"/>
    </w:p>
    <w:tbl>
      <w:tblPr>
        <w:tblStyle w:val="a7"/>
        <w:tblW w:w="0" w:type="auto"/>
        <w:tblLook w:val="04A0" w:firstRow="1" w:lastRow="0" w:firstColumn="1" w:lastColumn="0" w:noHBand="0" w:noVBand="1"/>
      </w:tblPr>
      <w:tblGrid>
        <w:gridCol w:w="8522"/>
      </w:tblGrid>
      <w:tr w:rsidR="007E2DA8" w14:paraId="76E0843B" w14:textId="77777777" w:rsidTr="007E2DA8">
        <w:tc>
          <w:tcPr>
            <w:tcW w:w="8522" w:type="dxa"/>
          </w:tcPr>
          <w:p w14:paraId="6976351D" w14:textId="600DE58D" w:rsidR="007E2DA8" w:rsidRDefault="007E2DA8" w:rsidP="007E2DA8">
            <w:pPr>
              <w:ind w:firstLineChars="0" w:firstLine="0"/>
            </w:pPr>
            <w:r>
              <w:rPr>
                <w:rFonts w:hint="eastAsia"/>
              </w:rPr>
              <w:t>根据每条线激光对应点云中点的y轴坐标相同，求解x轴中值并提取对应点即可。</w:t>
            </w:r>
          </w:p>
        </w:tc>
      </w:tr>
      <w:tr w:rsidR="007E2DA8" w14:paraId="41C014B9" w14:textId="77777777" w:rsidTr="007E2DA8">
        <w:tc>
          <w:tcPr>
            <w:tcW w:w="8522" w:type="dxa"/>
          </w:tcPr>
          <w:p w14:paraId="1E3DBE73" w14:textId="77777777" w:rsidR="007E2DA8" w:rsidRDefault="007E2DA8" w:rsidP="007E2DA8">
            <w:pPr>
              <w:ind w:firstLineChars="0" w:firstLine="0"/>
            </w:pPr>
          </w:p>
        </w:tc>
      </w:tr>
      <w:tr w:rsidR="00970541" w14:paraId="40B458D6" w14:textId="77777777" w:rsidTr="007E2DA8">
        <w:tc>
          <w:tcPr>
            <w:tcW w:w="8522" w:type="dxa"/>
          </w:tcPr>
          <w:p w14:paraId="4460629F" w14:textId="77777777" w:rsidR="00970541" w:rsidRDefault="00970541" w:rsidP="007E2DA8">
            <w:pPr>
              <w:ind w:firstLineChars="0" w:firstLine="0"/>
            </w:pPr>
          </w:p>
        </w:tc>
      </w:tr>
    </w:tbl>
    <w:p w14:paraId="0ECAF5DC" w14:textId="65644F03" w:rsidR="007E2DA8" w:rsidRDefault="00087D0A" w:rsidP="002E1B67">
      <w:pPr>
        <w:pStyle w:val="2"/>
      </w:pPr>
      <w:bookmarkStart w:id="123" w:name="_Toc149742206"/>
      <w:r>
        <w:rPr>
          <w:rFonts w:hint="eastAsia"/>
        </w:rPr>
        <w:t>FRP实现内网穿透</w:t>
      </w:r>
      <w:bookmarkEnd w:id="123"/>
    </w:p>
    <w:tbl>
      <w:tblPr>
        <w:tblStyle w:val="a7"/>
        <w:tblW w:w="0" w:type="auto"/>
        <w:tblLook w:val="04A0" w:firstRow="1" w:lastRow="0" w:firstColumn="1" w:lastColumn="0" w:noHBand="0" w:noVBand="1"/>
      </w:tblPr>
      <w:tblGrid>
        <w:gridCol w:w="8522"/>
      </w:tblGrid>
      <w:tr w:rsidR="00087D0A" w14:paraId="34BD9C03" w14:textId="77777777" w:rsidTr="00087D0A">
        <w:tc>
          <w:tcPr>
            <w:tcW w:w="8522" w:type="dxa"/>
          </w:tcPr>
          <w:p w14:paraId="52983888" w14:textId="6F9B7A53" w:rsidR="00087D0A" w:rsidRDefault="00000000" w:rsidP="00087D0A">
            <w:pPr>
              <w:ind w:firstLineChars="0" w:firstLine="0"/>
            </w:pPr>
            <w:hyperlink r:id="rId110" w:history="1">
              <w:r w:rsidR="00677B00">
                <w:rPr>
                  <w:rStyle w:val="aa"/>
                </w:rPr>
                <w:t>5 分钟，使用内网穿透快速实现远程桌面 - 知乎 (zhihu.com)</w:t>
              </w:r>
            </w:hyperlink>
          </w:p>
        </w:tc>
      </w:tr>
      <w:tr w:rsidR="00087D0A" w14:paraId="3192118C" w14:textId="77777777" w:rsidTr="00087D0A">
        <w:tc>
          <w:tcPr>
            <w:tcW w:w="8522" w:type="dxa"/>
          </w:tcPr>
          <w:p w14:paraId="6916FA6D" w14:textId="27B57B08" w:rsidR="00087D0A" w:rsidRDefault="00000000" w:rsidP="00087D0A">
            <w:pPr>
              <w:ind w:firstLineChars="0" w:firstLine="0"/>
            </w:pPr>
            <w:hyperlink r:id="rId111" w:history="1">
              <w:r w:rsidR="00677B00">
                <w:rPr>
                  <w:rStyle w:val="aa"/>
                </w:rPr>
                <w:t>Frp内网穿透-CSDN博客</w:t>
              </w:r>
            </w:hyperlink>
          </w:p>
        </w:tc>
      </w:tr>
    </w:tbl>
    <w:p w14:paraId="543819B4" w14:textId="4189C653" w:rsidR="00087D0A" w:rsidRDefault="002E1B67" w:rsidP="002E1B67">
      <w:pPr>
        <w:pStyle w:val="2"/>
      </w:pPr>
      <w:bookmarkStart w:id="124" w:name="_Toc149742207"/>
      <w:r>
        <w:rPr>
          <w:rFonts w:hint="eastAsia"/>
        </w:rPr>
        <w:t>使用TSAI和PSO分别求解手眼矩阵</w:t>
      </w:r>
      <w:bookmarkEnd w:id="124"/>
    </w:p>
    <w:tbl>
      <w:tblPr>
        <w:tblStyle w:val="a7"/>
        <w:tblW w:w="0" w:type="auto"/>
        <w:tblLook w:val="04A0" w:firstRow="1" w:lastRow="0" w:firstColumn="1" w:lastColumn="0" w:noHBand="0" w:noVBand="1"/>
      </w:tblPr>
      <w:tblGrid>
        <w:gridCol w:w="8522"/>
      </w:tblGrid>
      <w:tr w:rsidR="002E1B67" w14:paraId="2CA52A3F" w14:textId="77777777" w:rsidTr="002E1B67">
        <w:tc>
          <w:tcPr>
            <w:tcW w:w="8522" w:type="dxa"/>
          </w:tcPr>
          <w:p w14:paraId="57528F33" w14:textId="77777777" w:rsidR="002E1B67" w:rsidRDefault="002E1B67" w:rsidP="002E1B67">
            <w:pPr>
              <w:ind w:firstLine="420"/>
            </w:pPr>
            <w:r>
              <w:rPr>
                <w:rFonts w:hint="eastAsia"/>
              </w:rPr>
              <w:t>近期工作主要是对网上找到的一些关于手眼标定的数据进行求解。使用经典的TSAI方法以及粒子群最优化算法。以下是针对用一组数据求解手眼矩阵得出的误差分析，就目前的实验来看，TSAI和PSO算法的最终误差相差不大，后续如果针对具体细节对PSO算法进行更进一步的改进，也许会较之现在有明显的提升，此外因为PSO算法是求解最优化问题的算法，对于最后的手眼标定矩阵的解并无唯一，相反，TSAI是专门求解手眼矩阵的算法，最后的求解总是相同的，后续可能需要考虑这方面的因素。</w:t>
            </w:r>
            <w:r>
              <w:softHyphen/>
            </w:r>
            <w:r>
              <w:softHyphen/>
            </w:r>
          </w:p>
          <w:p w14:paraId="154C68FA" w14:textId="77777777" w:rsidR="002E1B67" w:rsidRDefault="002E1B67" w:rsidP="002E1B67">
            <w:pPr>
              <w:ind w:firstLine="420"/>
            </w:pPr>
            <w:r>
              <w:rPr>
                <w:rFonts w:hint="eastAsia"/>
              </w:rPr>
              <w:lastRenderedPageBreak/>
              <w:t>TSAI</w:t>
            </w:r>
          </w:p>
          <w:p w14:paraId="2F64034E" w14:textId="77777777" w:rsidR="002E1B67" w:rsidRDefault="002E1B67" w:rsidP="002E1B67">
            <w:pPr>
              <w:ind w:firstLine="420"/>
            </w:pPr>
            <w:r>
              <w:rPr>
                <w:noProof/>
              </w:rPr>
              <w:drawing>
                <wp:inline distT="0" distB="0" distL="0" distR="0" wp14:anchorId="1655D4CF" wp14:editId="75D1B70D">
                  <wp:extent cx="5274310" cy="4260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26085"/>
                          </a:xfrm>
                          <a:prstGeom prst="rect">
                            <a:avLst/>
                          </a:prstGeom>
                        </pic:spPr>
                      </pic:pic>
                    </a:graphicData>
                  </a:graphic>
                </wp:inline>
              </w:drawing>
            </w:r>
          </w:p>
          <w:p w14:paraId="2ADFA1ED" w14:textId="77777777" w:rsidR="002E1B67" w:rsidRDefault="002E1B67" w:rsidP="002E1B67">
            <w:pPr>
              <w:ind w:firstLine="420"/>
            </w:pPr>
            <w:r>
              <w:rPr>
                <w:rFonts w:hint="eastAsia"/>
              </w:rPr>
              <w:t>PSO</w:t>
            </w:r>
            <w:r>
              <w:t>(</w:t>
            </w:r>
            <w:r>
              <w:rPr>
                <w:rFonts w:hint="eastAsia"/>
              </w:rPr>
              <w:t>没有做限制条件</w:t>
            </w:r>
            <w:r>
              <w:t>)</w:t>
            </w:r>
          </w:p>
          <w:p w14:paraId="6053CBB9" w14:textId="77777777" w:rsidR="002E1B67" w:rsidRDefault="002E1B67" w:rsidP="002E1B67">
            <w:pPr>
              <w:ind w:firstLine="420"/>
            </w:pPr>
            <w:r>
              <w:rPr>
                <w:noProof/>
              </w:rPr>
              <w:drawing>
                <wp:inline distT="0" distB="0" distL="0" distR="0" wp14:anchorId="09687439" wp14:editId="073F63FC">
                  <wp:extent cx="5274310" cy="4362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36245"/>
                          </a:xfrm>
                          <a:prstGeom prst="rect">
                            <a:avLst/>
                          </a:prstGeom>
                        </pic:spPr>
                      </pic:pic>
                    </a:graphicData>
                  </a:graphic>
                </wp:inline>
              </w:drawing>
            </w:r>
          </w:p>
          <w:p w14:paraId="09BB751E" w14:textId="77777777" w:rsidR="002E1B67" w:rsidRDefault="002E1B67" w:rsidP="002E1B67">
            <w:pPr>
              <w:ind w:firstLine="420"/>
            </w:pPr>
            <w:r>
              <w:rPr>
                <w:rFonts w:hint="eastAsia"/>
              </w:rPr>
              <w:t>粗限制</w:t>
            </w:r>
          </w:p>
          <w:p w14:paraId="7788AB81" w14:textId="77777777" w:rsidR="002E1B67" w:rsidRDefault="002E1B67" w:rsidP="002E1B67">
            <w:pPr>
              <w:ind w:firstLine="420"/>
            </w:pPr>
            <w:r>
              <w:rPr>
                <w:noProof/>
              </w:rPr>
              <w:drawing>
                <wp:inline distT="0" distB="0" distL="0" distR="0" wp14:anchorId="25EB73A5" wp14:editId="54C04427">
                  <wp:extent cx="5274310" cy="4489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48945"/>
                          </a:xfrm>
                          <a:prstGeom prst="rect">
                            <a:avLst/>
                          </a:prstGeom>
                        </pic:spPr>
                      </pic:pic>
                    </a:graphicData>
                  </a:graphic>
                </wp:inline>
              </w:drawing>
            </w:r>
          </w:p>
          <w:p w14:paraId="51286920" w14:textId="77777777" w:rsidR="002E1B67" w:rsidRDefault="002E1B67" w:rsidP="002E1B67">
            <w:pPr>
              <w:ind w:firstLine="420"/>
            </w:pPr>
          </w:p>
          <w:p w14:paraId="38DA6017" w14:textId="77777777" w:rsidR="002E1B67" w:rsidRDefault="002E1B67" w:rsidP="002E1B67">
            <w:pPr>
              <w:ind w:firstLineChars="0" w:firstLine="0"/>
            </w:pPr>
          </w:p>
        </w:tc>
      </w:tr>
    </w:tbl>
    <w:p w14:paraId="5D8A2B2D" w14:textId="4C7FF332" w:rsidR="002E1B67" w:rsidRDefault="00362B5E" w:rsidP="00362B5E">
      <w:pPr>
        <w:pStyle w:val="1"/>
      </w:pPr>
      <w:bookmarkStart w:id="125" w:name="_Toc149742208"/>
      <w:r>
        <w:rPr>
          <w:rFonts w:hint="eastAsia"/>
        </w:rPr>
        <w:lastRenderedPageBreak/>
        <w:t>1</w:t>
      </w:r>
      <w:r>
        <w:t>0.27</w:t>
      </w:r>
      <w:bookmarkEnd w:id="125"/>
    </w:p>
    <w:p w14:paraId="63A19CE7" w14:textId="7B41CBA0" w:rsidR="00362B5E" w:rsidRDefault="00362B5E" w:rsidP="00362B5E">
      <w:pPr>
        <w:pStyle w:val="2"/>
      </w:pPr>
      <w:bookmarkStart w:id="126" w:name="_Toc149742209"/>
      <w:r>
        <w:t>W</w:t>
      </w:r>
      <w:r>
        <w:rPr>
          <w:rFonts w:hint="eastAsia"/>
        </w:rPr>
        <w:t>sl配置深度学习</w:t>
      </w:r>
      <w:bookmarkEnd w:id="126"/>
    </w:p>
    <w:tbl>
      <w:tblPr>
        <w:tblStyle w:val="a7"/>
        <w:tblW w:w="0" w:type="auto"/>
        <w:tblLook w:val="04A0" w:firstRow="1" w:lastRow="0" w:firstColumn="1" w:lastColumn="0" w:noHBand="0" w:noVBand="1"/>
      </w:tblPr>
      <w:tblGrid>
        <w:gridCol w:w="8522"/>
      </w:tblGrid>
      <w:tr w:rsidR="00362B5E" w14:paraId="31DF9C22" w14:textId="77777777" w:rsidTr="00362B5E">
        <w:tc>
          <w:tcPr>
            <w:tcW w:w="8522" w:type="dxa"/>
          </w:tcPr>
          <w:p w14:paraId="4AEAEEFF" w14:textId="06768C48" w:rsidR="00362B5E" w:rsidRDefault="00000000" w:rsidP="00362B5E">
            <w:pPr>
              <w:ind w:firstLineChars="0" w:firstLine="0"/>
            </w:pPr>
            <w:hyperlink r:id="rId115" w:history="1">
              <w:r w:rsidR="00362B5E">
                <w:rPr>
                  <w:rStyle w:val="aa"/>
                </w:rPr>
                <w:t>2023最新WSL搭建深度学习平台教程（适用于Docker-gpu、tensorflow-gpu、pytorch-gpu) - 知乎 (zhihu.com)</w:t>
              </w:r>
            </w:hyperlink>
          </w:p>
        </w:tc>
      </w:tr>
    </w:tbl>
    <w:p w14:paraId="262DA660" w14:textId="12EC8134" w:rsidR="00362B5E" w:rsidRDefault="00EE2960" w:rsidP="00EE2960">
      <w:pPr>
        <w:pStyle w:val="1"/>
      </w:pPr>
      <w:bookmarkStart w:id="127" w:name="_Toc149742210"/>
      <w:r>
        <w:rPr>
          <w:rFonts w:hint="eastAsia"/>
        </w:rPr>
        <w:t>1</w:t>
      </w:r>
      <w:r>
        <w:t>0.31</w:t>
      </w:r>
      <w:bookmarkEnd w:id="127"/>
    </w:p>
    <w:p w14:paraId="162569C1" w14:textId="493B044C" w:rsidR="00EE2960" w:rsidRDefault="00EE2960" w:rsidP="00EE2960">
      <w:pPr>
        <w:pStyle w:val="2"/>
      </w:pPr>
      <w:bookmarkStart w:id="128" w:name="_Toc149742211"/>
      <w:r>
        <w:rPr>
          <w:rFonts w:hint="eastAsia"/>
        </w:rPr>
        <w:t>1</w:t>
      </w:r>
      <w:r>
        <w:t xml:space="preserve">. </w:t>
      </w:r>
      <w:r>
        <w:rPr>
          <w:rFonts w:hint="eastAsia"/>
        </w:rPr>
        <w:t>vscode配置多个分支</w:t>
      </w:r>
      <w:r>
        <w:t>(</w:t>
      </w:r>
      <w:r>
        <w:rPr>
          <w:rFonts w:hint="eastAsia"/>
        </w:rPr>
        <w:t>实现多存储库</w:t>
      </w:r>
      <w:r>
        <w:t>)</w:t>
      </w:r>
      <w:bookmarkEnd w:id="128"/>
    </w:p>
    <w:tbl>
      <w:tblPr>
        <w:tblStyle w:val="a7"/>
        <w:tblW w:w="0" w:type="auto"/>
        <w:tblLook w:val="04A0" w:firstRow="1" w:lastRow="0" w:firstColumn="1" w:lastColumn="0" w:noHBand="0" w:noVBand="1"/>
      </w:tblPr>
      <w:tblGrid>
        <w:gridCol w:w="8522"/>
      </w:tblGrid>
      <w:tr w:rsidR="00EE2960" w14:paraId="05A3584D" w14:textId="77777777" w:rsidTr="00EE2960">
        <w:tc>
          <w:tcPr>
            <w:tcW w:w="8522" w:type="dxa"/>
          </w:tcPr>
          <w:p w14:paraId="0D68B98F" w14:textId="3809CA6D" w:rsidR="00EE2960" w:rsidRDefault="00000000" w:rsidP="00EE2960">
            <w:pPr>
              <w:ind w:firstLineChars="0" w:firstLine="0"/>
            </w:pPr>
            <w:hyperlink r:id="rId116" w:history="1">
              <w:r w:rsidR="00EE2960">
                <w:rPr>
                  <w:rStyle w:val="aa"/>
                </w:rPr>
                <w:t>使用VSCode便捷实现Git进阶功能!(包含同一项目配置多个远程Git仓库解决方案) ╰( ´</w:t>
              </w:r>
              <w:r w:rsidR="00EE2960">
                <w:rPr>
                  <w:rStyle w:val="aa"/>
                  <w:rFonts w:ascii="微软雅黑" w:eastAsia="微软雅黑" w:hAnsi="微软雅黑" w:cs="微软雅黑" w:hint="eastAsia"/>
                </w:rPr>
                <w:t>・</w:t>
              </w:r>
              <w:r w:rsidR="00EE2960">
                <w:rPr>
                  <w:rStyle w:val="aa"/>
                </w:rPr>
                <w:t>ω</w:t>
              </w:r>
              <w:r w:rsidR="00EE2960">
                <w:rPr>
                  <w:rStyle w:val="aa"/>
                  <w:rFonts w:ascii="微软雅黑" w:eastAsia="微软雅黑" w:hAnsi="微软雅黑" w:cs="微软雅黑" w:hint="eastAsia"/>
                </w:rPr>
                <w:t>・</w:t>
              </w:r>
              <w:r w:rsidR="00EE2960">
                <w:rPr>
                  <w:rStyle w:val="aa"/>
                </w:rPr>
                <w:t>)つ──☆</w:t>
              </w:r>
              <w:r w:rsidR="00EE2960">
                <w:rPr>
                  <w:rStyle w:val="aa"/>
                  <w:rFonts w:ascii="MS Gothic" w:eastAsia="MS Gothic" w:hAnsi="MS Gothic" w:cs="MS Gothic" w:hint="eastAsia"/>
                </w:rPr>
                <w:t>✿✿✿</w:t>
              </w:r>
              <w:r w:rsidR="00EE2960">
                <w:rPr>
                  <w:rStyle w:val="aa"/>
                </w:rPr>
                <w:t xml:space="preserve"> 项目协同_vscode管理多个推送地址-CSDN博客</w:t>
              </w:r>
            </w:hyperlink>
          </w:p>
        </w:tc>
      </w:tr>
    </w:tbl>
    <w:p w14:paraId="7820BD22" w14:textId="161EEAF5" w:rsidR="00EE2960" w:rsidRDefault="008A5974" w:rsidP="008A5974">
      <w:pPr>
        <w:pStyle w:val="2"/>
      </w:pPr>
      <w:bookmarkStart w:id="129" w:name="_Toc149742212"/>
      <w:r>
        <w:rPr>
          <w:rFonts w:hint="eastAsia"/>
        </w:rPr>
        <w:t>2</w:t>
      </w:r>
      <w:r>
        <w:t xml:space="preserve">. </w:t>
      </w:r>
      <w:r>
        <w:rPr>
          <w:rFonts w:hint="eastAsia"/>
        </w:rPr>
        <w:t>前端预览DOCX文件</w:t>
      </w:r>
      <w:bookmarkEnd w:id="129"/>
    </w:p>
    <w:tbl>
      <w:tblPr>
        <w:tblStyle w:val="a7"/>
        <w:tblW w:w="0" w:type="auto"/>
        <w:tblLook w:val="04A0" w:firstRow="1" w:lastRow="0" w:firstColumn="1" w:lastColumn="0" w:noHBand="0" w:noVBand="1"/>
      </w:tblPr>
      <w:tblGrid>
        <w:gridCol w:w="8522"/>
      </w:tblGrid>
      <w:tr w:rsidR="008A5974" w14:paraId="2C87EB36" w14:textId="77777777" w:rsidTr="008A5974">
        <w:tc>
          <w:tcPr>
            <w:tcW w:w="8522" w:type="dxa"/>
          </w:tcPr>
          <w:p w14:paraId="6E28C12E" w14:textId="1306E8A9" w:rsidR="008A5974" w:rsidRDefault="00000000" w:rsidP="008A5974">
            <w:pPr>
              <w:ind w:firstLineChars="0" w:firstLine="0"/>
            </w:pPr>
            <w:hyperlink r:id="rId117" w:history="1">
              <w:r w:rsidR="008A5974">
                <w:rPr>
                  <w:rStyle w:val="aa"/>
                </w:rPr>
                <w:t xml:space="preserve">mammoth.js 预览 word docx 文档 使用示例 demo example </w:t>
              </w:r>
            </w:hyperlink>
          </w:p>
        </w:tc>
      </w:tr>
    </w:tbl>
    <w:p w14:paraId="3B2878FE" w14:textId="77777777" w:rsidR="008A5974" w:rsidRPr="008A5974" w:rsidRDefault="008A5974" w:rsidP="008A5974">
      <w:pPr>
        <w:ind w:firstLine="420"/>
      </w:pPr>
    </w:p>
    <w:sectPr w:rsidR="008A5974" w:rsidRPr="008A5974">
      <w:headerReference w:type="even" r:id="rId118"/>
      <w:headerReference w:type="default" r:id="rId119"/>
      <w:footerReference w:type="even" r:id="rId120"/>
      <w:footerReference w:type="default" r:id="rId121"/>
      <w:headerReference w:type="first" r:id="rId122"/>
      <w:footerReference w:type="first" r:id="rId1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7B451" w14:textId="77777777" w:rsidR="000A509B" w:rsidRDefault="000A509B">
      <w:pPr>
        <w:spacing w:line="240" w:lineRule="auto"/>
        <w:ind w:firstLine="420"/>
      </w:pPr>
      <w:r>
        <w:separator/>
      </w:r>
    </w:p>
  </w:endnote>
  <w:endnote w:type="continuationSeparator" w:id="0">
    <w:p w14:paraId="6A6985D7" w14:textId="77777777" w:rsidR="000A509B" w:rsidRDefault="000A509B">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charset w:val="00"/>
    <w:family w:val="roman"/>
    <w:pitch w:val="default"/>
    <w:sig w:usb0="00000000"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Source Code Pro">
    <w:charset w:val="00"/>
    <w:family w:val="modern"/>
    <w:pitch w:val="fixed"/>
    <w:sig w:usb0="200002F7" w:usb1="02003803" w:usb2="00000000" w:usb3="00000000" w:csb0="0000019F" w:csb1="00000000"/>
  </w:font>
  <w:font w:name="瀹嬩綋">
    <w:altName w:val="微软雅黑"/>
    <w:charset w:val="86"/>
    <w:family w:val="auto"/>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6B9F" w14:textId="77777777" w:rsidR="00BC682E" w:rsidRDefault="00BC682E">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8792" w14:textId="77777777" w:rsidR="00BC682E" w:rsidRDefault="00BC682E">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31E0" w14:textId="77777777" w:rsidR="00BC682E" w:rsidRDefault="00BC682E">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843B1" w14:textId="77777777" w:rsidR="000A509B" w:rsidRDefault="000A509B">
      <w:pPr>
        <w:ind w:firstLine="420"/>
      </w:pPr>
      <w:r>
        <w:separator/>
      </w:r>
    </w:p>
  </w:footnote>
  <w:footnote w:type="continuationSeparator" w:id="0">
    <w:p w14:paraId="1328D5E8" w14:textId="77777777" w:rsidR="000A509B" w:rsidRDefault="000A509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9BB7" w14:textId="77777777" w:rsidR="00BC682E" w:rsidRDefault="00BC682E">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6979F" w14:textId="77777777" w:rsidR="00BC682E" w:rsidRDefault="00BC682E">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E148" w14:textId="77777777" w:rsidR="00BC682E" w:rsidRDefault="00BC682E">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C199A"/>
    <w:multiLevelType w:val="singleLevel"/>
    <w:tmpl w:val="B01C199A"/>
    <w:lvl w:ilvl="0">
      <w:start w:val="2"/>
      <w:numFmt w:val="decimal"/>
      <w:suff w:val="space"/>
      <w:lvlText w:val="%1."/>
      <w:lvlJc w:val="left"/>
    </w:lvl>
  </w:abstractNum>
  <w:abstractNum w:abstractNumId="1" w15:restartNumberingAfterBreak="0">
    <w:nsid w:val="ECBF6585"/>
    <w:multiLevelType w:val="singleLevel"/>
    <w:tmpl w:val="ECBF6585"/>
    <w:lvl w:ilvl="0">
      <w:start w:val="2"/>
      <w:numFmt w:val="decimal"/>
      <w:suff w:val="space"/>
      <w:lvlText w:val="%1."/>
      <w:lvlJc w:val="left"/>
    </w:lvl>
  </w:abstractNum>
  <w:abstractNum w:abstractNumId="2" w15:restartNumberingAfterBreak="0">
    <w:nsid w:val="03AE5A82"/>
    <w:multiLevelType w:val="multilevel"/>
    <w:tmpl w:val="03AE5A82"/>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91F14BA"/>
    <w:multiLevelType w:val="multilevel"/>
    <w:tmpl w:val="091F14BA"/>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36C39FB"/>
    <w:multiLevelType w:val="multilevel"/>
    <w:tmpl w:val="136C39FB"/>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F977B7"/>
    <w:multiLevelType w:val="multilevel"/>
    <w:tmpl w:val="13F977B7"/>
    <w:lvl w:ilvl="0">
      <w:start w:val="4"/>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4847634"/>
    <w:multiLevelType w:val="multilevel"/>
    <w:tmpl w:val="348476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450515E0"/>
    <w:multiLevelType w:val="multilevel"/>
    <w:tmpl w:val="450515E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59876493"/>
    <w:multiLevelType w:val="multilevel"/>
    <w:tmpl w:val="598764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F0A2B37"/>
    <w:multiLevelType w:val="multilevel"/>
    <w:tmpl w:val="6F0A2B3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6FA9799E"/>
    <w:multiLevelType w:val="multilevel"/>
    <w:tmpl w:val="6FA9799E"/>
    <w:lvl w:ilvl="0">
      <w:start w:val="1"/>
      <w:numFmt w:val="bullet"/>
      <w:lvlText w:val=""/>
      <w:lvlJc w:val="left"/>
      <w:pPr>
        <w:ind w:left="845" w:hanging="420"/>
      </w:pPr>
      <w:rPr>
        <w:rFonts w:ascii="Wingdings" w:hAnsi="Wingdings" w:hint="default"/>
        <w:color w:val="auto"/>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78B21D92"/>
    <w:multiLevelType w:val="multilevel"/>
    <w:tmpl w:val="78B21D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284655251">
    <w:abstractNumId w:val="10"/>
  </w:num>
  <w:num w:numId="2" w16cid:durableId="1640839914">
    <w:abstractNumId w:val="6"/>
  </w:num>
  <w:num w:numId="3" w16cid:durableId="1509104388">
    <w:abstractNumId w:val="9"/>
  </w:num>
  <w:num w:numId="4" w16cid:durableId="1303342152">
    <w:abstractNumId w:val="2"/>
  </w:num>
  <w:num w:numId="5" w16cid:durableId="13269408">
    <w:abstractNumId w:val="3"/>
  </w:num>
  <w:num w:numId="6" w16cid:durableId="1057169510">
    <w:abstractNumId w:val="7"/>
  </w:num>
  <w:num w:numId="7" w16cid:durableId="1190947621">
    <w:abstractNumId w:val="11"/>
  </w:num>
  <w:num w:numId="8" w16cid:durableId="634726567">
    <w:abstractNumId w:val="8"/>
  </w:num>
  <w:num w:numId="9" w16cid:durableId="721028063">
    <w:abstractNumId w:val="5"/>
  </w:num>
  <w:num w:numId="10" w16cid:durableId="710616363">
    <w:abstractNumId w:val="1"/>
  </w:num>
  <w:num w:numId="11" w16cid:durableId="961688866">
    <w:abstractNumId w:val="4"/>
  </w:num>
  <w:num w:numId="12" w16cid:durableId="90009268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ang, Austin">
    <w15:presenceInfo w15:providerId="AD" w15:userId="S::Austin.Zhang@kuka.com::bcbb742a-a15e-417e-90f9-37e1609c3d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NmRiZmUxNmMxNzQ4ZmU4YjA2YWY2NjQwZWQyNGNlNDQifQ=="/>
  </w:docVars>
  <w:rsids>
    <w:rsidRoot w:val="00D65AD3"/>
    <w:rsid w:val="000124DD"/>
    <w:rsid w:val="000157FF"/>
    <w:rsid w:val="00016E2D"/>
    <w:rsid w:val="0001789A"/>
    <w:rsid w:val="00027C10"/>
    <w:rsid w:val="000306D3"/>
    <w:rsid w:val="00030DDF"/>
    <w:rsid w:val="00031A42"/>
    <w:rsid w:val="000373AB"/>
    <w:rsid w:val="00041CC1"/>
    <w:rsid w:val="000435EF"/>
    <w:rsid w:val="000444B2"/>
    <w:rsid w:val="000728DF"/>
    <w:rsid w:val="00072B3B"/>
    <w:rsid w:val="00073642"/>
    <w:rsid w:val="00075F2C"/>
    <w:rsid w:val="00082C32"/>
    <w:rsid w:val="00087D0A"/>
    <w:rsid w:val="000948CA"/>
    <w:rsid w:val="000957C4"/>
    <w:rsid w:val="000963EB"/>
    <w:rsid w:val="000969D5"/>
    <w:rsid w:val="000A509B"/>
    <w:rsid w:val="000B1810"/>
    <w:rsid w:val="000B507B"/>
    <w:rsid w:val="000D13E0"/>
    <w:rsid w:val="000D3020"/>
    <w:rsid w:val="000D412B"/>
    <w:rsid w:val="000D6800"/>
    <w:rsid w:val="000D7321"/>
    <w:rsid w:val="000E2E21"/>
    <w:rsid w:val="000F3771"/>
    <w:rsid w:val="000F56AF"/>
    <w:rsid w:val="001037FB"/>
    <w:rsid w:val="00114953"/>
    <w:rsid w:val="00144396"/>
    <w:rsid w:val="00153A3F"/>
    <w:rsid w:val="0015466C"/>
    <w:rsid w:val="00156671"/>
    <w:rsid w:val="001567AA"/>
    <w:rsid w:val="001630C3"/>
    <w:rsid w:val="00175B8F"/>
    <w:rsid w:val="00177772"/>
    <w:rsid w:val="00183602"/>
    <w:rsid w:val="00184993"/>
    <w:rsid w:val="001856F9"/>
    <w:rsid w:val="00185A8F"/>
    <w:rsid w:val="00187792"/>
    <w:rsid w:val="001945A8"/>
    <w:rsid w:val="001A4283"/>
    <w:rsid w:val="001B6408"/>
    <w:rsid w:val="001C6746"/>
    <w:rsid w:val="001E6C0C"/>
    <w:rsid w:val="001F15A1"/>
    <w:rsid w:val="00201E81"/>
    <w:rsid w:val="002061D7"/>
    <w:rsid w:val="00213308"/>
    <w:rsid w:val="00213FCA"/>
    <w:rsid w:val="00217C36"/>
    <w:rsid w:val="00217FBD"/>
    <w:rsid w:val="0022440D"/>
    <w:rsid w:val="00232302"/>
    <w:rsid w:val="002431AB"/>
    <w:rsid w:val="00255205"/>
    <w:rsid w:val="00260460"/>
    <w:rsid w:val="0026245A"/>
    <w:rsid w:val="00266139"/>
    <w:rsid w:val="002670E2"/>
    <w:rsid w:val="00274F97"/>
    <w:rsid w:val="00283023"/>
    <w:rsid w:val="00297578"/>
    <w:rsid w:val="002A30B3"/>
    <w:rsid w:val="002A643A"/>
    <w:rsid w:val="002B1FE3"/>
    <w:rsid w:val="002C14A5"/>
    <w:rsid w:val="002E1B67"/>
    <w:rsid w:val="002E2067"/>
    <w:rsid w:val="002E4FC7"/>
    <w:rsid w:val="002E52E9"/>
    <w:rsid w:val="002F0BFD"/>
    <w:rsid w:val="002F613E"/>
    <w:rsid w:val="00301283"/>
    <w:rsid w:val="00302414"/>
    <w:rsid w:val="00310B4E"/>
    <w:rsid w:val="0031586F"/>
    <w:rsid w:val="00317BF2"/>
    <w:rsid w:val="00320D9E"/>
    <w:rsid w:val="00322118"/>
    <w:rsid w:val="00323063"/>
    <w:rsid w:val="00331C6C"/>
    <w:rsid w:val="003355FE"/>
    <w:rsid w:val="00356F52"/>
    <w:rsid w:val="00362B5E"/>
    <w:rsid w:val="0036374D"/>
    <w:rsid w:val="00366E00"/>
    <w:rsid w:val="00366EFD"/>
    <w:rsid w:val="003721AF"/>
    <w:rsid w:val="00372499"/>
    <w:rsid w:val="00372CFC"/>
    <w:rsid w:val="00391366"/>
    <w:rsid w:val="00394855"/>
    <w:rsid w:val="003B3EFF"/>
    <w:rsid w:val="003C2E5C"/>
    <w:rsid w:val="003C53E4"/>
    <w:rsid w:val="003C6845"/>
    <w:rsid w:val="003D79F3"/>
    <w:rsid w:val="003E4178"/>
    <w:rsid w:val="003F041F"/>
    <w:rsid w:val="00406910"/>
    <w:rsid w:val="0041220C"/>
    <w:rsid w:val="0041439C"/>
    <w:rsid w:val="00420E1C"/>
    <w:rsid w:val="004263DC"/>
    <w:rsid w:val="004267C4"/>
    <w:rsid w:val="004320AF"/>
    <w:rsid w:val="004361B8"/>
    <w:rsid w:val="004444CE"/>
    <w:rsid w:val="004468B7"/>
    <w:rsid w:val="004650B6"/>
    <w:rsid w:val="00477967"/>
    <w:rsid w:val="004A47AC"/>
    <w:rsid w:val="004C68EB"/>
    <w:rsid w:val="004E2B93"/>
    <w:rsid w:val="00510E91"/>
    <w:rsid w:val="00513E62"/>
    <w:rsid w:val="00522C0D"/>
    <w:rsid w:val="00525833"/>
    <w:rsid w:val="00533D92"/>
    <w:rsid w:val="0053590F"/>
    <w:rsid w:val="00536D01"/>
    <w:rsid w:val="005603D8"/>
    <w:rsid w:val="00572FE1"/>
    <w:rsid w:val="0059378B"/>
    <w:rsid w:val="005B211A"/>
    <w:rsid w:val="005C00B9"/>
    <w:rsid w:val="005F0A54"/>
    <w:rsid w:val="00603AC9"/>
    <w:rsid w:val="006102FB"/>
    <w:rsid w:val="0061076E"/>
    <w:rsid w:val="00611D2A"/>
    <w:rsid w:val="00627740"/>
    <w:rsid w:val="00630D0B"/>
    <w:rsid w:val="00632936"/>
    <w:rsid w:val="00633A21"/>
    <w:rsid w:val="00634187"/>
    <w:rsid w:val="00634272"/>
    <w:rsid w:val="00634F82"/>
    <w:rsid w:val="00635699"/>
    <w:rsid w:val="00635CD0"/>
    <w:rsid w:val="00641912"/>
    <w:rsid w:val="006476CA"/>
    <w:rsid w:val="00663DFD"/>
    <w:rsid w:val="0067305E"/>
    <w:rsid w:val="00677B00"/>
    <w:rsid w:val="0068226E"/>
    <w:rsid w:val="00691140"/>
    <w:rsid w:val="006A145C"/>
    <w:rsid w:val="006A40DB"/>
    <w:rsid w:val="006A668D"/>
    <w:rsid w:val="006A67ED"/>
    <w:rsid w:val="006B1C5C"/>
    <w:rsid w:val="006B49B1"/>
    <w:rsid w:val="006C2FB0"/>
    <w:rsid w:val="006D1CED"/>
    <w:rsid w:val="006D4F82"/>
    <w:rsid w:val="006D5C78"/>
    <w:rsid w:val="006D66BD"/>
    <w:rsid w:val="006D7D12"/>
    <w:rsid w:val="006E66CA"/>
    <w:rsid w:val="006F209C"/>
    <w:rsid w:val="00705846"/>
    <w:rsid w:val="00705C3D"/>
    <w:rsid w:val="00720B10"/>
    <w:rsid w:val="00722BD3"/>
    <w:rsid w:val="00727115"/>
    <w:rsid w:val="00731FCA"/>
    <w:rsid w:val="00742639"/>
    <w:rsid w:val="00743557"/>
    <w:rsid w:val="0074701D"/>
    <w:rsid w:val="00753CB5"/>
    <w:rsid w:val="0076138C"/>
    <w:rsid w:val="00764902"/>
    <w:rsid w:val="00776739"/>
    <w:rsid w:val="007821CB"/>
    <w:rsid w:val="00786006"/>
    <w:rsid w:val="0079101F"/>
    <w:rsid w:val="00793F3D"/>
    <w:rsid w:val="007A4C00"/>
    <w:rsid w:val="007B2468"/>
    <w:rsid w:val="007B38DD"/>
    <w:rsid w:val="007C15B4"/>
    <w:rsid w:val="007C30E7"/>
    <w:rsid w:val="007E2DA8"/>
    <w:rsid w:val="007E5E9C"/>
    <w:rsid w:val="007E7C70"/>
    <w:rsid w:val="007F372D"/>
    <w:rsid w:val="008059D7"/>
    <w:rsid w:val="008063CE"/>
    <w:rsid w:val="00813E2E"/>
    <w:rsid w:val="008140D5"/>
    <w:rsid w:val="00825D33"/>
    <w:rsid w:val="00825D65"/>
    <w:rsid w:val="008267D3"/>
    <w:rsid w:val="0083102E"/>
    <w:rsid w:val="0083591F"/>
    <w:rsid w:val="00846A7D"/>
    <w:rsid w:val="00860C7F"/>
    <w:rsid w:val="00872FFE"/>
    <w:rsid w:val="00873F0B"/>
    <w:rsid w:val="00890692"/>
    <w:rsid w:val="008930EB"/>
    <w:rsid w:val="008969F9"/>
    <w:rsid w:val="008A2A73"/>
    <w:rsid w:val="008A5974"/>
    <w:rsid w:val="008C529F"/>
    <w:rsid w:val="008C7B0E"/>
    <w:rsid w:val="008E0C69"/>
    <w:rsid w:val="008E403C"/>
    <w:rsid w:val="00901566"/>
    <w:rsid w:val="009225D4"/>
    <w:rsid w:val="00925BDA"/>
    <w:rsid w:val="0093012F"/>
    <w:rsid w:val="009310F2"/>
    <w:rsid w:val="00932ECD"/>
    <w:rsid w:val="0094599F"/>
    <w:rsid w:val="009460F9"/>
    <w:rsid w:val="00963458"/>
    <w:rsid w:val="0096576C"/>
    <w:rsid w:val="00970541"/>
    <w:rsid w:val="00973A57"/>
    <w:rsid w:val="00982C25"/>
    <w:rsid w:val="009928DA"/>
    <w:rsid w:val="00997416"/>
    <w:rsid w:val="009A1ADC"/>
    <w:rsid w:val="009A2E9E"/>
    <w:rsid w:val="009A3F48"/>
    <w:rsid w:val="009A4A68"/>
    <w:rsid w:val="009C2670"/>
    <w:rsid w:val="009C5BFA"/>
    <w:rsid w:val="009E2668"/>
    <w:rsid w:val="009E3292"/>
    <w:rsid w:val="009E6A7E"/>
    <w:rsid w:val="009E7768"/>
    <w:rsid w:val="009F593C"/>
    <w:rsid w:val="00A03B49"/>
    <w:rsid w:val="00A065FF"/>
    <w:rsid w:val="00A12EDB"/>
    <w:rsid w:val="00A146E9"/>
    <w:rsid w:val="00A42885"/>
    <w:rsid w:val="00A44805"/>
    <w:rsid w:val="00A51F13"/>
    <w:rsid w:val="00A52883"/>
    <w:rsid w:val="00A56AFF"/>
    <w:rsid w:val="00A71557"/>
    <w:rsid w:val="00A73DD8"/>
    <w:rsid w:val="00A75BF2"/>
    <w:rsid w:val="00A80710"/>
    <w:rsid w:val="00A8508E"/>
    <w:rsid w:val="00A85215"/>
    <w:rsid w:val="00A90E59"/>
    <w:rsid w:val="00AA12D7"/>
    <w:rsid w:val="00AA2492"/>
    <w:rsid w:val="00AB5BF8"/>
    <w:rsid w:val="00AC0C22"/>
    <w:rsid w:val="00AC6501"/>
    <w:rsid w:val="00AE00B7"/>
    <w:rsid w:val="00AE4812"/>
    <w:rsid w:val="00AF403E"/>
    <w:rsid w:val="00B04AC5"/>
    <w:rsid w:val="00B050EB"/>
    <w:rsid w:val="00B13B14"/>
    <w:rsid w:val="00B235CA"/>
    <w:rsid w:val="00B244EF"/>
    <w:rsid w:val="00B24AC6"/>
    <w:rsid w:val="00B422E5"/>
    <w:rsid w:val="00B52F1B"/>
    <w:rsid w:val="00B5339C"/>
    <w:rsid w:val="00B537E8"/>
    <w:rsid w:val="00B55ED9"/>
    <w:rsid w:val="00B577C9"/>
    <w:rsid w:val="00B7643B"/>
    <w:rsid w:val="00B76CB2"/>
    <w:rsid w:val="00B82B5A"/>
    <w:rsid w:val="00B840DE"/>
    <w:rsid w:val="00B93193"/>
    <w:rsid w:val="00B945DD"/>
    <w:rsid w:val="00B946DF"/>
    <w:rsid w:val="00B94976"/>
    <w:rsid w:val="00BA0424"/>
    <w:rsid w:val="00BA27BF"/>
    <w:rsid w:val="00BB209D"/>
    <w:rsid w:val="00BB617B"/>
    <w:rsid w:val="00BC4AAA"/>
    <w:rsid w:val="00BC5836"/>
    <w:rsid w:val="00BC682E"/>
    <w:rsid w:val="00BE3564"/>
    <w:rsid w:val="00BE4D1E"/>
    <w:rsid w:val="00C128A4"/>
    <w:rsid w:val="00C256CD"/>
    <w:rsid w:val="00C32EC3"/>
    <w:rsid w:val="00C4251E"/>
    <w:rsid w:val="00C451B8"/>
    <w:rsid w:val="00C551A4"/>
    <w:rsid w:val="00C63BC1"/>
    <w:rsid w:val="00C64C78"/>
    <w:rsid w:val="00C714AA"/>
    <w:rsid w:val="00C71BFD"/>
    <w:rsid w:val="00C72C06"/>
    <w:rsid w:val="00C819A0"/>
    <w:rsid w:val="00C92F80"/>
    <w:rsid w:val="00CA2039"/>
    <w:rsid w:val="00CB24D3"/>
    <w:rsid w:val="00CB48A5"/>
    <w:rsid w:val="00CC742C"/>
    <w:rsid w:val="00CC77FD"/>
    <w:rsid w:val="00CD28F6"/>
    <w:rsid w:val="00CE06C6"/>
    <w:rsid w:val="00CE1AC8"/>
    <w:rsid w:val="00CE54E4"/>
    <w:rsid w:val="00D00DFE"/>
    <w:rsid w:val="00D029E8"/>
    <w:rsid w:val="00D122DF"/>
    <w:rsid w:val="00D1231B"/>
    <w:rsid w:val="00D24F5B"/>
    <w:rsid w:val="00D42663"/>
    <w:rsid w:val="00D50A99"/>
    <w:rsid w:val="00D56014"/>
    <w:rsid w:val="00D60ACD"/>
    <w:rsid w:val="00D625F3"/>
    <w:rsid w:val="00D6364C"/>
    <w:rsid w:val="00D65AD3"/>
    <w:rsid w:val="00D66773"/>
    <w:rsid w:val="00D700E8"/>
    <w:rsid w:val="00D83EC7"/>
    <w:rsid w:val="00D84996"/>
    <w:rsid w:val="00D95074"/>
    <w:rsid w:val="00DA4F75"/>
    <w:rsid w:val="00DB4DB7"/>
    <w:rsid w:val="00DC009A"/>
    <w:rsid w:val="00DD5228"/>
    <w:rsid w:val="00DE691F"/>
    <w:rsid w:val="00E040AC"/>
    <w:rsid w:val="00E05CA1"/>
    <w:rsid w:val="00E11D8A"/>
    <w:rsid w:val="00E20B18"/>
    <w:rsid w:val="00E217AC"/>
    <w:rsid w:val="00E23CC2"/>
    <w:rsid w:val="00E32CA3"/>
    <w:rsid w:val="00E36D5B"/>
    <w:rsid w:val="00E42A87"/>
    <w:rsid w:val="00E70692"/>
    <w:rsid w:val="00E7167A"/>
    <w:rsid w:val="00E8202E"/>
    <w:rsid w:val="00E876CC"/>
    <w:rsid w:val="00E96EA5"/>
    <w:rsid w:val="00EA58D7"/>
    <w:rsid w:val="00EC0FA1"/>
    <w:rsid w:val="00EC19AC"/>
    <w:rsid w:val="00EC751E"/>
    <w:rsid w:val="00ED4D78"/>
    <w:rsid w:val="00EE0670"/>
    <w:rsid w:val="00EE2960"/>
    <w:rsid w:val="00EF08CF"/>
    <w:rsid w:val="00EF2382"/>
    <w:rsid w:val="00F02843"/>
    <w:rsid w:val="00F10F96"/>
    <w:rsid w:val="00F21713"/>
    <w:rsid w:val="00F368FD"/>
    <w:rsid w:val="00F5759A"/>
    <w:rsid w:val="00F8299F"/>
    <w:rsid w:val="00F85BEB"/>
    <w:rsid w:val="00F957AB"/>
    <w:rsid w:val="00FA15AE"/>
    <w:rsid w:val="00FA2A49"/>
    <w:rsid w:val="00FA3CF7"/>
    <w:rsid w:val="00FA4316"/>
    <w:rsid w:val="00FB174F"/>
    <w:rsid w:val="00FB5EAB"/>
    <w:rsid w:val="00FB6623"/>
    <w:rsid w:val="00FC16E6"/>
    <w:rsid w:val="01D94424"/>
    <w:rsid w:val="050E015C"/>
    <w:rsid w:val="0A8B76DE"/>
    <w:rsid w:val="0BFC4D67"/>
    <w:rsid w:val="0C6023AF"/>
    <w:rsid w:val="0F873CFF"/>
    <w:rsid w:val="115455AE"/>
    <w:rsid w:val="12C7754E"/>
    <w:rsid w:val="13FA68E0"/>
    <w:rsid w:val="16034ADC"/>
    <w:rsid w:val="1C1E0C92"/>
    <w:rsid w:val="1D972D03"/>
    <w:rsid w:val="1DDE692B"/>
    <w:rsid w:val="24ED0FDA"/>
    <w:rsid w:val="2EF02962"/>
    <w:rsid w:val="3BE92447"/>
    <w:rsid w:val="3EF434F9"/>
    <w:rsid w:val="40681530"/>
    <w:rsid w:val="40E3039F"/>
    <w:rsid w:val="45504500"/>
    <w:rsid w:val="4AF56EDE"/>
    <w:rsid w:val="4DDC332E"/>
    <w:rsid w:val="503C353F"/>
    <w:rsid w:val="5A3D43FE"/>
    <w:rsid w:val="5B927CEC"/>
    <w:rsid w:val="5D315E02"/>
    <w:rsid w:val="66F20023"/>
    <w:rsid w:val="6DCD0AF3"/>
    <w:rsid w:val="6FB62804"/>
    <w:rsid w:val="713D787E"/>
    <w:rsid w:val="76A84E99"/>
    <w:rsid w:val="7B2A3397"/>
    <w:rsid w:val="7D3445AB"/>
    <w:rsid w:val="7E9D6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DFAE02"/>
  <w15:docId w15:val="{67E1349F-669B-4402-983F-4F1447FD6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asciiTheme="minorHAnsi" w:eastAsiaTheme="minorEastAsia" w:hAnsiTheme="minorHAnsi" w:cstheme="minorBidi"/>
      <w:kern w:val="2"/>
      <w:sz w:val="21"/>
      <w:szCs w:val="22"/>
    </w:rPr>
  </w:style>
  <w:style w:type="paragraph" w:styleId="1">
    <w:name w:val="heading 1"/>
    <w:next w:val="a"/>
    <w:link w:val="10"/>
    <w:uiPriority w:val="9"/>
    <w:qFormat/>
    <w:pPr>
      <w:keepNext/>
      <w:keepLines/>
      <w:spacing w:line="360" w:lineRule="auto"/>
      <w:outlineLvl w:val="0"/>
    </w:pPr>
    <w:rPr>
      <w:rFonts w:asciiTheme="minorHAnsi" w:eastAsiaTheme="minorEastAsia" w:hAnsiTheme="minorHAnsi" w:cstheme="minorBidi"/>
      <w:b/>
      <w:bCs/>
      <w:kern w:val="44"/>
      <w:sz w:val="44"/>
      <w:szCs w:val="44"/>
    </w:rPr>
  </w:style>
  <w:style w:type="paragraph" w:styleId="2">
    <w:name w:val="heading 2"/>
    <w:basedOn w:val="1"/>
    <w:next w:val="a"/>
    <w:link w:val="20"/>
    <w:uiPriority w:val="9"/>
    <w:unhideWhenUsed/>
    <w:qFormat/>
    <w:pPr>
      <w:outlineLvl w:val="1"/>
    </w:pPr>
    <w:rPr>
      <w:rFonts w:asciiTheme="majorHAnsi" w:eastAsiaTheme="majorEastAsia" w:hAnsiTheme="majorHAnsi" w:cstheme="majorBidi"/>
      <w:bCs w:val="0"/>
      <w:kern w:val="2"/>
      <w:sz w:val="32"/>
      <w:szCs w:val="32"/>
    </w:rPr>
  </w:style>
  <w:style w:type="paragraph" w:styleId="3">
    <w:name w:val="heading 3"/>
    <w:basedOn w:val="1"/>
    <w:next w:val="a"/>
    <w:link w:val="30"/>
    <w:uiPriority w:val="9"/>
    <w:unhideWhenUsed/>
    <w:qFormat/>
    <w:pPr>
      <w:outlineLvl w:val="2"/>
    </w:pPr>
    <w:rPr>
      <w:b w:val="0"/>
      <w:bCs w:val="0"/>
      <w:sz w:val="28"/>
      <w:szCs w:val="32"/>
    </w:rPr>
  </w:style>
  <w:style w:type="paragraph" w:styleId="4">
    <w:name w:val="heading 4"/>
    <w:basedOn w:val="3"/>
    <w:next w:val="a"/>
    <w:link w:val="40"/>
    <w:uiPriority w:val="9"/>
    <w:unhideWhenUsed/>
    <w:qFormat/>
    <w:pPr>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paragraph" w:styleId="ab">
    <w:name w:val="List Paragraph"/>
    <w:basedOn w:val="a"/>
    <w:uiPriority w:val="34"/>
    <w:qFormat/>
    <w:pPr>
      <w:ind w:firstLine="420"/>
    </w:pPr>
  </w:style>
  <w:style w:type="character" w:customStyle="1" w:styleId="10">
    <w:name w:val="标题 1 字符"/>
    <w:basedOn w:val="a0"/>
    <w:link w:val="1"/>
    <w:uiPriority w:val="9"/>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paragraph" w:customStyle="1" w:styleId="11">
    <w:name w:val="修订1"/>
    <w:hidden/>
    <w:uiPriority w:val="99"/>
    <w:semiHidden/>
    <w:rPr>
      <w:rFonts w:asciiTheme="minorHAnsi" w:eastAsiaTheme="minorEastAsia" w:hAnsiTheme="minorHAnsi" w:cstheme="minorBidi"/>
      <w:kern w:val="2"/>
      <w:sz w:val="21"/>
      <w:szCs w:val="22"/>
    </w:rPr>
  </w:style>
  <w:style w:type="character" w:customStyle="1" w:styleId="20">
    <w:name w:val="标题 2 字符"/>
    <w:basedOn w:val="a0"/>
    <w:link w:val="2"/>
    <w:uiPriority w:val="9"/>
    <w:rPr>
      <w:rFonts w:asciiTheme="majorHAnsi" w:eastAsiaTheme="majorEastAsia" w:hAnsiTheme="majorHAnsi" w:cstheme="majorBidi"/>
      <w:b/>
      <w:kern w:val="2"/>
      <w:sz w:val="32"/>
      <w:szCs w:val="32"/>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character" w:customStyle="1" w:styleId="c1">
    <w:name w:val="c1"/>
    <w:basedOn w:val="a0"/>
    <w:qFormat/>
  </w:style>
  <w:style w:type="character" w:customStyle="1" w:styleId="30">
    <w:name w:val="标题 3 字符"/>
    <w:basedOn w:val="a0"/>
    <w:link w:val="3"/>
    <w:uiPriority w:val="9"/>
    <w:qFormat/>
    <w:rPr>
      <w:rFonts w:asciiTheme="minorHAnsi" w:eastAsiaTheme="minorEastAsia" w:hAnsiTheme="minorHAnsi" w:cstheme="minorBidi"/>
      <w:kern w:val="44"/>
      <w:sz w:val="28"/>
      <w:szCs w:val="32"/>
    </w:rPr>
  </w:style>
  <w:style w:type="paragraph" w:customStyle="1" w:styleId="TOC20">
    <w:name w:val="TOC 标题2"/>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fontstyle01">
    <w:name w:val="fontstyle01"/>
    <w:basedOn w:val="a0"/>
    <w:qFormat/>
    <w:rPr>
      <w:rFonts w:ascii="宋体" w:eastAsia="宋体" w:hAnsi="宋体" w:hint="eastAsia"/>
      <w:color w:val="000000"/>
      <w:sz w:val="24"/>
      <w:szCs w:val="24"/>
    </w:rPr>
  </w:style>
  <w:style w:type="character" w:customStyle="1" w:styleId="fontstyle21">
    <w:name w:val="fontstyle21"/>
    <w:basedOn w:val="a0"/>
    <w:rPr>
      <w:rFonts w:ascii="TimesNewRomanPSMT" w:hAnsi="TimesNewRomanPSMT" w:hint="default"/>
      <w:color w:val="000000"/>
      <w:sz w:val="24"/>
      <w:szCs w:val="24"/>
    </w:rPr>
  </w:style>
  <w:style w:type="character" w:customStyle="1" w:styleId="fontstyle31">
    <w:name w:val="fontstyle31"/>
    <w:basedOn w:val="a0"/>
    <w:rPr>
      <w:rFonts w:ascii="华文楷体" w:eastAsia="华文楷体" w:hAnsi="华文楷体" w:hint="eastAsia"/>
      <w:color w:val="FF0000"/>
      <w:sz w:val="34"/>
      <w:szCs w:val="34"/>
    </w:rPr>
  </w:style>
  <w:style w:type="character" w:customStyle="1" w:styleId="40">
    <w:name w:val="标题 4 字符"/>
    <w:basedOn w:val="a0"/>
    <w:link w:val="4"/>
    <w:uiPriority w:val="9"/>
    <w:qFormat/>
    <w:rPr>
      <w:rFonts w:asciiTheme="majorHAnsi" w:eastAsiaTheme="majorEastAsia" w:hAnsiTheme="majorHAnsi" w:cstheme="majorBidi"/>
      <w:b/>
      <w:bCs/>
      <w:kern w:val="44"/>
      <w:sz w:val="24"/>
      <w:szCs w:val="28"/>
    </w:rPr>
  </w:style>
  <w:style w:type="paragraph" w:styleId="TOC4">
    <w:name w:val="toc 4"/>
    <w:basedOn w:val="a"/>
    <w:next w:val="a"/>
    <w:autoRedefine/>
    <w:uiPriority w:val="39"/>
    <w:unhideWhenUsed/>
    <w:rsid w:val="00391366"/>
    <w:pPr>
      <w:spacing w:line="240" w:lineRule="auto"/>
      <w:ind w:leftChars="600" w:left="1260" w:firstLineChars="0" w:firstLine="0"/>
    </w:pPr>
  </w:style>
  <w:style w:type="paragraph" w:styleId="TOC5">
    <w:name w:val="toc 5"/>
    <w:basedOn w:val="a"/>
    <w:next w:val="a"/>
    <w:autoRedefine/>
    <w:uiPriority w:val="39"/>
    <w:unhideWhenUsed/>
    <w:rsid w:val="00391366"/>
    <w:pPr>
      <w:spacing w:line="240" w:lineRule="auto"/>
      <w:ind w:leftChars="800" w:left="1680" w:firstLineChars="0" w:firstLine="0"/>
    </w:pPr>
  </w:style>
  <w:style w:type="paragraph" w:styleId="TOC6">
    <w:name w:val="toc 6"/>
    <w:basedOn w:val="a"/>
    <w:next w:val="a"/>
    <w:autoRedefine/>
    <w:uiPriority w:val="39"/>
    <w:unhideWhenUsed/>
    <w:rsid w:val="00391366"/>
    <w:pPr>
      <w:spacing w:line="240" w:lineRule="auto"/>
      <w:ind w:leftChars="1000" w:left="2100" w:firstLineChars="0" w:firstLine="0"/>
    </w:pPr>
  </w:style>
  <w:style w:type="paragraph" w:styleId="TOC7">
    <w:name w:val="toc 7"/>
    <w:basedOn w:val="a"/>
    <w:next w:val="a"/>
    <w:autoRedefine/>
    <w:uiPriority w:val="39"/>
    <w:unhideWhenUsed/>
    <w:rsid w:val="00391366"/>
    <w:pPr>
      <w:spacing w:line="240" w:lineRule="auto"/>
      <w:ind w:leftChars="1200" w:left="2520" w:firstLineChars="0" w:firstLine="0"/>
    </w:pPr>
  </w:style>
  <w:style w:type="paragraph" w:styleId="TOC8">
    <w:name w:val="toc 8"/>
    <w:basedOn w:val="a"/>
    <w:next w:val="a"/>
    <w:autoRedefine/>
    <w:uiPriority w:val="39"/>
    <w:unhideWhenUsed/>
    <w:rsid w:val="00391366"/>
    <w:pPr>
      <w:spacing w:line="240" w:lineRule="auto"/>
      <w:ind w:leftChars="1400" w:left="2940" w:firstLineChars="0" w:firstLine="0"/>
    </w:pPr>
  </w:style>
  <w:style w:type="paragraph" w:styleId="TOC9">
    <w:name w:val="toc 9"/>
    <w:basedOn w:val="a"/>
    <w:next w:val="a"/>
    <w:autoRedefine/>
    <w:uiPriority w:val="39"/>
    <w:unhideWhenUsed/>
    <w:rsid w:val="00391366"/>
    <w:pPr>
      <w:spacing w:line="240" w:lineRule="auto"/>
      <w:ind w:leftChars="1600" w:left="3360" w:firstLineChars="0" w:firstLine="0"/>
    </w:pPr>
  </w:style>
  <w:style w:type="character" w:styleId="ac">
    <w:name w:val="Unresolved Mention"/>
    <w:basedOn w:val="a0"/>
    <w:uiPriority w:val="99"/>
    <w:semiHidden/>
    <w:unhideWhenUsed/>
    <w:rsid w:val="003913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jstool.gitlab.io/zh-cn/demo/preview-ms-word-docx-document-in-browser/" TargetMode="External"/><Relationship Id="rId21" Type="http://schemas.openxmlformats.org/officeDocument/2006/relationships/image" Target="media/image13.png"/><Relationship Id="rId42" Type="http://schemas.openxmlformats.org/officeDocument/2006/relationships/hyperlink" Target="https://blog.csdn.net/uranus1992/article/details/83344952" TargetMode="External"/><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blog.csdn.net/tangcv/article/details/112238084" TargetMode="External"/><Relationship Id="rId89" Type="http://schemas.openxmlformats.org/officeDocument/2006/relationships/hyperlink" Target="https://blog.csdn.net/qq_45445740/article/details/123573552?ydreferer=aHR0cHM6Ly9jbi5iaW5nLmNvbS8%3D?ydreferer=aHR0cHM6Ly9jbi5iaW5nLmNvbS8%3D?ydreferer=aHR0cHM6Ly9jbi5iaW5nLmNvbS8%3D" TargetMode="External"/><Relationship Id="rId112" Type="http://schemas.openxmlformats.org/officeDocument/2006/relationships/image" Target="media/image59.png"/><Relationship Id="rId16" Type="http://schemas.openxmlformats.org/officeDocument/2006/relationships/image" Target="media/image8.png"/><Relationship Id="rId107" Type="http://schemas.openxmlformats.org/officeDocument/2006/relationships/hyperlink" Target="https://www.lanmicloud.com/doc/480.html" TargetMode="External"/><Relationship Id="rId11" Type="http://schemas.openxmlformats.org/officeDocument/2006/relationships/image" Target="media/image3.png"/><Relationship Id="rId32" Type="http://schemas.openxmlformats.org/officeDocument/2006/relationships/hyperlink" Target="https://blog.csdn.net/zls365365/article/details/121918147" TargetMode="External"/><Relationship Id="rId37"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hyperlink" Target="https://so.csdn.net/so/search?q=pcl&amp;t=blog&amp;u=qq_43232556" TargetMode="External"/><Relationship Id="rId74" Type="http://schemas.openxmlformats.org/officeDocument/2006/relationships/hyperlink" Target="https://mp.weixin.qq.com/mp/appmsgalbum?__biz=MzkzMzI2MTU2Nw==&amp;action=getalbum&amp;album_id=1938760984928550918&amp;scene=173&amp;from_msgid=2247483901&amp;from_itemidx=1&amp;count=3&amp;nolastread=1" TargetMode="External"/><Relationship Id="rId79" Type="http://schemas.openxmlformats.org/officeDocument/2006/relationships/hyperlink" Target="https://zhuanlan.zhihu.com/p/346355572" TargetMode="External"/><Relationship Id="rId102" Type="http://schemas.openxmlformats.org/officeDocument/2006/relationships/image" Target="media/image53.png"/><Relationship Id="rId123"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48.png"/><Relationship Id="rId90" Type="http://schemas.openxmlformats.org/officeDocument/2006/relationships/hyperlink" Target="https://zhuanlan.zhihu.com/p/45404840" TargetMode="External"/><Relationship Id="rId95" Type="http://schemas.openxmlformats.org/officeDocument/2006/relationships/hyperlink" Target="https://blog.csdn.net/hellohake/article/details/104808149"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blog.csdn.net/qq_41246375/article/details/119546955" TargetMode="External"/><Relationship Id="rId43" Type="http://schemas.openxmlformats.org/officeDocument/2006/relationships/image" Target="media/image23.png"/><Relationship Id="rId48" Type="http://schemas.openxmlformats.org/officeDocument/2006/relationships/hyperlink" Target="https://zhuanlan.zhihu.com/p/114522377" TargetMode="External"/><Relationship Id="rId56" Type="http://schemas.openxmlformats.org/officeDocument/2006/relationships/hyperlink" Target="https://zhuanlan.zhihu.com/p/268524083"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5.png"/><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image" Target="media/image60.png"/><Relationship Id="rId118" Type="http://schemas.openxmlformats.org/officeDocument/2006/relationships/header" Target="header1.xml"/><Relationship Id="rId126" Type="http://schemas.openxmlformats.org/officeDocument/2006/relationships/theme" Target="theme/theme1.xml"/><Relationship Id="rId8" Type="http://schemas.openxmlformats.org/officeDocument/2006/relationships/hyperlink" Target="https://so.csdn.net/so/search?q=visionmaster&amp;t=blog&amp;u=liyuanbhu" TargetMode="External"/><Relationship Id="rId51" Type="http://schemas.openxmlformats.org/officeDocument/2006/relationships/image" Target="media/image29.png"/><Relationship Id="rId72" Type="http://schemas.openxmlformats.org/officeDocument/2006/relationships/hyperlink" Target="https://blog.csdn.net/liukunrs/article/details/80482788" TargetMode="External"/><Relationship Id="rId80" Type="http://schemas.openxmlformats.org/officeDocument/2006/relationships/image" Target="media/image47.png"/><Relationship Id="rId85" Type="http://schemas.openxmlformats.org/officeDocument/2006/relationships/hyperlink" Target="https://zhuanlan.zhihu.com/p/38128785" TargetMode="External"/><Relationship Id="rId93" Type="http://schemas.openxmlformats.org/officeDocument/2006/relationships/hyperlink" Target="https://blog.csdn.net/qq_45445740/article/details/123567627" TargetMode="External"/><Relationship Id="rId98" Type="http://schemas.openxmlformats.org/officeDocument/2006/relationships/image" Target="media/image49.png"/><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zhuanlan.zhihu.com/p/519732843" TargetMode="External"/><Relationship Id="rId38" Type="http://schemas.openxmlformats.org/officeDocument/2006/relationships/hyperlink" Target="https://blog.csdn.net/qq_41658212/article/details/105686309" TargetMode="External"/><Relationship Id="rId46" Type="http://schemas.openxmlformats.org/officeDocument/2006/relationships/image" Target="media/image26.jpeg"/><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image" Target="media/image54.png"/><Relationship Id="rId108" Type="http://schemas.openxmlformats.org/officeDocument/2006/relationships/image" Target="media/image57.png"/><Relationship Id="rId116" Type="http://schemas.openxmlformats.org/officeDocument/2006/relationships/hyperlink" Target="https://blog.csdn.net/qq_39611230/article/details/111570527" TargetMode="External"/><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blog.csdn.net/liukunrs/article/details/80482788" TargetMode="External"/><Relationship Id="rId54" Type="http://schemas.openxmlformats.org/officeDocument/2006/relationships/image" Target="media/image32.png"/><Relationship Id="rId62" Type="http://schemas.openxmlformats.org/officeDocument/2006/relationships/hyperlink" Target="https://blog.csdn.net/luolaihua2018/article/details/120184539" TargetMode="External"/><Relationship Id="rId70" Type="http://schemas.openxmlformats.org/officeDocument/2006/relationships/hyperlink" Target="https://zhuanlan.zhihu.com/p/368330656" TargetMode="External"/><Relationship Id="rId75" Type="http://schemas.openxmlformats.org/officeDocument/2006/relationships/hyperlink" Target="https://zhuanlan.zhihu.com/p/397705593" TargetMode="External"/><Relationship Id="rId83" Type="http://schemas.openxmlformats.org/officeDocument/2006/relationships/hyperlink" Target="https://www.jianshu.com/p/4a1748a0112f" TargetMode="External"/><Relationship Id="rId88" Type="http://schemas.openxmlformats.org/officeDocument/2006/relationships/hyperlink" Target="https://www.zhihu.com/question/432356705/answer/3162669329" TargetMode="External"/><Relationship Id="rId91" Type="http://schemas.openxmlformats.org/officeDocument/2006/relationships/hyperlink" Target="https://blog.csdn.net/qq_45445740/article/details/122170029" TargetMode="External"/><Relationship Id="rId96" Type="http://schemas.openxmlformats.org/officeDocument/2006/relationships/hyperlink" Target="https://blog.csdn.net/qq_45006390/article/details/119645441" TargetMode="External"/><Relationship Id="rId111" Type="http://schemas.openxmlformats.org/officeDocument/2006/relationships/hyperlink" Target="https://blog.csdn.net/weixin_43487532/article/details/12426607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log.csdn.net/weixin_53660567/article/details/119871890" TargetMode="External"/><Relationship Id="rId36" Type="http://schemas.openxmlformats.org/officeDocument/2006/relationships/hyperlink" Target="https://blog.csdn.net/m0_50910915/article/details/128651063" TargetMode="External"/><Relationship Id="rId49" Type="http://schemas.openxmlformats.org/officeDocument/2006/relationships/image" Target="media/image28.png"/><Relationship Id="rId57" Type="http://schemas.openxmlformats.org/officeDocument/2006/relationships/hyperlink" Target="https://robot.czxy.com/docs/pcl/chapter01/intro/" TargetMode="External"/><Relationship Id="rId106" Type="http://schemas.openxmlformats.org/officeDocument/2006/relationships/hyperlink" Target="https://blog.csdn.net/weixin_42156097/article/details/109506616" TargetMode="External"/><Relationship Id="rId114" Type="http://schemas.openxmlformats.org/officeDocument/2006/relationships/image" Target="media/image61.png"/><Relationship Id="rId119"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hyperlink" Target="https://zhuanlan.zhihu.com/p/27471300" TargetMode="External"/><Relationship Id="rId86" Type="http://schemas.openxmlformats.org/officeDocument/2006/relationships/hyperlink" Target="https://zhuanlan.zhihu.com/p/144032401" TargetMode="External"/><Relationship Id="rId94" Type="http://schemas.openxmlformats.org/officeDocument/2006/relationships/hyperlink" Target="https://zhuanlan.zhihu.com/p/382606368"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blog.csdn.net/yaked/article/details/77161160" TargetMode="External"/><Relationship Id="rId109" Type="http://schemas.openxmlformats.org/officeDocument/2006/relationships/image" Target="media/image58.png"/><Relationship Id="rId34" Type="http://schemas.openxmlformats.org/officeDocument/2006/relationships/hyperlink" Target="https://blog.csdn.net/yuanzhoulvpi/article/details/122938078?ydreferer=aHR0cHM6Ly9jbi5iaW5nLmNvbS8%3D" TargetMode="External"/><Relationship Id="rId50" Type="http://schemas.openxmlformats.org/officeDocument/2006/relationships/hyperlink" Target="https://blog.csdn.net/Zhang_Chen_/article/details/101228569" TargetMode="External"/><Relationship Id="rId55" Type="http://schemas.openxmlformats.org/officeDocument/2006/relationships/hyperlink" Target="https://blog.csdn.net/jifanyyds/article/details/130964282" TargetMode="External"/><Relationship Id="rId76" Type="http://schemas.openxmlformats.org/officeDocument/2006/relationships/image" Target="media/image44.png"/><Relationship Id="rId97" Type="http://schemas.openxmlformats.org/officeDocument/2006/relationships/hyperlink" Target="https://blog.csdn.net/kxh123456/article/details/121105666" TargetMode="External"/><Relationship Id="rId104" Type="http://schemas.openxmlformats.org/officeDocument/2006/relationships/image" Target="media/image55.png"/><Relationship Id="rId120" Type="http://schemas.openxmlformats.org/officeDocument/2006/relationships/footer" Target="footer1.xm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blog.csdn.net/weixin_53660567/article/details/120674502" TargetMode="External"/><Relationship Id="rId92" Type="http://schemas.openxmlformats.org/officeDocument/2006/relationships/hyperlink" Target="https://blog.csdn.net/qq_45445740/article/details/123947559?ops_request_misc=%257B%2522request%255Fid%2522%253A%2522169319042116800192270979%2522%252C%2522scm%2522%253A%252220140713.130102334.pc%255Fblog.%2522%257D&amp;request_id=169319042116800192270979&amp;biz_id=0&amp;utm_medium=distribute.pc_search_result.none-task-blog-2~blog~first_rank_ecpm_v1~rank_v31_ecpm-2-123947559-null-null.268%5ev1%5ekoosearch&amp;utm_term=%EF%BC%88%E4%BA%8C%EF%BC%89&amp;spm=1018.2226.3001.4450" TargetMode="External"/><Relationship Id="rId2" Type="http://schemas.openxmlformats.org/officeDocument/2006/relationships/numbering" Target="numbering.xml"/><Relationship Id="rId29" Type="http://schemas.openxmlformats.org/officeDocument/2006/relationships/hyperlink" Target="https://blog.csdn.net/wu_weijie/article/details/116158271" TargetMode="External"/><Relationship Id="rId24" Type="http://schemas.openxmlformats.org/officeDocument/2006/relationships/image" Target="media/image16.png"/><Relationship Id="rId40" Type="http://schemas.openxmlformats.org/officeDocument/2006/relationships/hyperlink" Target="https://blog.csdn.net/qq_27865227/article/details/114011388" TargetMode="External"/><Relationship Id="rId45" Type="http://schemas.openxmlformats.org/officeDocument/2006/relationships/image" Target="media/image25.jpeg"/><Relationship Id="rId66" Type="http://schemas.openxmlformats.org/officeDocument/2006/relationships/image" Target="media/image39.png"/><Relationship Id="rId87" Type="http://schemas.openxmlformats.org/officeDocument/2006/relationships/hyperlink" Target="https://zhuanlan.zhihu.com/p/433389563" TargetMode="External"/><Relationship Id="rId110" Type="http://schemas.openxmlformats.org/officeDocument/2006/relationships/hyperlink" Target="https://zhuanlan.zhihu.com/p/410987144" TargetMode="External"/><Relationship Id="rId115" Type="http://schemas.openxmlformats.org/officeDocument/2006/relationships/hyperlink" Target="https://zhuanlan.zhihu.com/p/62114245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80145-3BFA-448B-B285-32D0F5A0F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1</Pages>
  <Words>4627</Words>
  <Characters>26380</Characters>
  <Application>Microsoft Office Word</Application>
  <DocSecurity>0</DocSecurity>
  <Lines>219</Lines>
  <Paragraphs>61</Paragraphs>
  <ScaleCrop>false</ScaleCrop>
  <Company/>
  <LinksUpToDate>false</LinksUpToDate>
  <CharactersWithSpaces>30946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Austin</dc:creator>
  <cp:lastModifiedBy>Zhang, Austin</cp:lastModifiedBy>
  <cp:revision>256</cp:revision>
  <dcterms:created xsi:type="dcterms:W3CDTF">2023-06-29T01:59:00Z</dcterms:created>
  <dcterms:modified xsi:type="dcterms:W3CDTF">2023-11-01T06:41:00Z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17b8430-11b4-47ed-b1b2-7ef5cdca0b43_Enabled">
    <vt:lpwstr>true</vt:lpwstr>
  </property>
  <property fmtid="{D5CDD505-2E9C-101B-9397-08002B2CF9AE}" pid="3" name="MSIP_Label_717b8430-11b4-47ed-b1b2-7ef5cdca0b43_SetDate">
    <vt:lpwstr>2023-06-29T02:01:18Z</vt:lpwstr>
  </property>
  <property fmtid="{D5CDD505-2E9C-101B-9397-08002B2CF9AE}" pid="4" name="MSIP_Label_717b8430-11b4-47ed-b1b2-7ef5cdca0b43_Method">
    <vt:lpwstr>Privileged</vt:lpwstr>
  </property>
  <property fmtid="{D5CDD505-2E9C-101B-9397-08002B2CF9AE}" pid="5" name="MSIP_Label_717b8430-11b4-47ed-b1b2-7ef5cdca0b43_Name">
    <vt:lpwstr>Public_</vt:lpwstr>
  </property>
  <property fmtid="{D5CDD505-2E9C-101B-9397-08002B2CF9AE}" pid="6" name="MSIP_Label_717b8430-11b4-47ed-b1b2-7ef5cdca0b43_SiteId">
    <vt:lpwstr>5a5c4bcf-d285-44af-8f19-ca72d454f6f7</vt:lpwstr>
  </property>
  <property fmtid="{D5CDD505-2E9C-101B-9397-08002B2CF9AE}" pid="7" name="MSIP_Label_717b8430-11b4-47ed-b1b2-7ef5cdca0b43_ActionId">
    <vt:lpwstr>d92bb85f-fea2-4180-aa75-380702ddd81e</vt:lpwstr>
  </property>
  <property fmtid="{D5CDD505-2E9C-101B-9397-08002B2CF9AE}" pid="8" name="MSIP_Label_717b8430-11b4-47ed-b1b2-7ef5cdca0b43_ContentBits">
    <vt:lpwstr>0</vt:lpwstr>
  </property>
  <property fmtid="{D5CDD505-2E9C-101B-9397-08002B2CF9AE}" pid="9" name="_DocHome">
    <vt:i4>39443080</vt:i4>
  </property>
  <property fmtid="{D5CDD505-2E9C-101B-9397-08002B2CF9AE}" pid="10" name="KSOProductBuildVer">
    <vt:lpwstr>2052-12.1.0.15374</vt:lpwstr>
  </property>
  <property fmtid="{D5CDD505-2E9C-101B-9397-08002B2CF9AE}" pid="11" name="ICV">
    <vt:lpwstr>58871EB0EB4B47EA92A6A239FFF5446A_12</vt:lpwstr>
  </property>
</Properties>
</file>